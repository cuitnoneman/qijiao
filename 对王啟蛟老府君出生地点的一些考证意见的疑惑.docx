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customXmlInsRangeStart w:id="0" w:author="User" w:date="2019-04-27T14:12:00Z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221490049"/>
        <w:docPartObj>
          <w:docPartGallery w:val="Table of Contents"/>
          <w:docPartUnique/>
        </w:docPartObj>
      </w:sdtPr>
      <w:sdtContent>
        <w:customXmlInsRangeEnd w:id="0"/>
        <w:p w:rsidR="00341EC8" w:rsidRDefault="00341EC8">
          <w:pPr>
            <w:pStyle w:val="TOC"/>
            <w:rPr>
              <w:rFonts w:asciiTheme="minorHAnsi" w:eastAsiaTheme="minorEastAsia" w:hAnsiTheme="minorHAnsi" w:cstheme="minorBidi" w:hint="eastAsia"/>
              <w:b w:val="0"/>
              <w:bCs w:val="0"/>
              <w:color w:val="auto"/>
              <w:kern w:val="2"/>
              <w:sz w:val="21"/>
              <w:szCs w:val="22"/>
              <w:lang w:val="zh-CN"/>
            </w:rPr>
          </w:pPr>
        </w:p>
        <w:p w:rsidR="00341EC8" w:rsidRPr="00341EC8" w:rsidRDefault="00341EC8" w:rsidP="00341EC8">
          <w:pPr>
            <w:rPr>
              <w:rFonts w:hint="eastAsia"/>
              <w:sz w:val="28"/>
              <w:szCs w:val="28"/>
              <w:lang w:val="zh-CN"/>
            </w:rPr>
          </w:pPr>
          <w:r w:rsidRPr="00341EC8">
            <w:rPr>
              <w:rFonts w:hint="eastAsia"/>
              <w:sz w:val="28"/>
              <w:szCs w:val="28"/>
              <w:lang w:val="zh-CN"/>
            </w:rPr>
            <w:t>大兴：</w:t>
          </w:r>
        </w:p>
        <w:p w:rsidR="00341EC8" w:rsidRDefault="00341EC8" w:rsidP="00341EC8">
          <w:pPr>
            <w:ind w:firstLineChars="202" w:firstLine="566"/>
            <w:rPr>
              <w:rFonts w:hint="eastAsia"/>
              <w:sz w:val="28"/>
              <w:szCs w:val="28"/>
              <w:lang w:val="zh-CN"/>
            </w:rPr>
          </w:pPr>
          <w:r w:rsidRPr="00341EC8">
            <w:rPr>
              <w:rFonts w:hint="eastAsia"/>
              <w:sz w:val="28"/>
              <w:szCs w:val="28"/>
              <w:lang w:val="zh-CN"/>
            </w:rPr>
            <w:t>你这么努力地为家族做事，真让我敬佩。</w:t>
          </w:r>
          <w:r>
            <w:rPr>
              <w:rFonts w:hint="eastAsia"/>
              <w:sz w:val="28"/>
              <w:szCs w:val="28"/>
              <w:lang w:val="zh-CN"/>
            </w:rPr>
            <w:t>修谱、</w:t>
          </w:r>
          <w:r w:rsidRPr="00341EC8">
            <w:rPr>
              <w:rFonts w:hint="eastAsia"/>
              <w:sz w:val="28"/>
              <w:szCs w:val="28"/>
              <w:lang w:val="zh-CN"/>
            </w:rPr>
            <w:t>立碑</w:t>
          </w:r>
          <w:r>
            <w:rPr>
              <w:rFonts w:hint="eastAsia"/>
              <w:sz w:val="28"/>
              <w:szCs w:val="28"/>
              <w:lang w:val="zh-CN"/>
            </w:rPr>
            <w:t>、联谊</w:t>
          </w:r>
          <w:r w:rsidRPr="00341EC8">
            <w:rPr>
              <w:rFonts w:hint="eastAsia"/>
              <w:sz w:val="28"/>
              <w:szCs w:val="28"/>
              <w:lang w:val="zh-CN"/>
            </w:rPr>
            <w:t>，你就不停地</w:t>
          </w:r>
          <w:r w:rsidRPr="00341EC8">
            <w:rPr>
              <w:rFonts w:hint="eastAsia"/>
              <w:sz w:val="28"/>
              <w:szCs w:val="28"/>
              <w:lang w:val="zh-CN"/>
            </w:rPr>
            <w:t>费心</w:t>
          </w:r>
          <w:r>
            <w:rPr>
              <w:rFonts w:hint="eastAsia"/>
              <w:sz w:val="28"/>
              <w:szCs w:val="28"/>
              <w:lang w:val="zh-CN"/>
            </w:rPr>
            <w:t>、</w:t>
          </w:r>
          <w:r w:rsidRPr="00341EC8">
            <w:rPr>
              <w:rFonts w:hint="eastAsia"/>
              <w:sz w:val="28"/>
              <w:szCs w:val="28"/>
              <w:lang w:val="zh-CN"/>
            </w:rPr>
            <w:t>奔波、操</w:t>
          </w:r>
          <w:r>
            <w:rPr>
              <w:rFonts w:hint="eastAsia"/>
              <w:sz w:val="28"/>
              <w:szCs w:val="28"/>
              <w:lang w:val="zh-CN"/>
            </w:rPr>
            <w:t>劳</w:t>
          </w:r>
          <w:r w:rsidRPr="00341EC8">
            <w:rPr>
              <w:rFonts w:hint="eastAsia"/>
              <w:sz w:val="28"/>
              <w:szCs w:val="28"/>
              <w:lang w:val="zh-CN"/>
            </w:rPr>
            <w:t>，真是既费马达又费电。对于你撰写的碑文，你是汉语专业的，用语典雅高深，这我是提不出建议的。你对包括立碑在内的家族事务如此尽心尽力，一定是想把这些事做好做牢，不仅为我们现在，也让将来的子孙后代寻根有据。</w:t>
          </w:r>
          <w:r>
            <w:rPr>
              <w:rFonts w:hint="eastAsia"/>
              <w:sz w:val="28"/>
              <w:szCs w:val="28"/>
              <w:lang w:val="zh-CN"/>
            </w:rPr>
            <w:t>我看了你谱中对老祖宗的考证意见，知道你花了不少功夫，也知道你深厚的功底，只是个别地方我还是有一些疑惑，特意标注说明出来，供你参考。</w:t>
          </w:r>
        </w:p>
        <w:p w:rsidR="00341EC8" w:rsidRPr="00341EC8" w:rsidRDefault="00341EC8" w:rsidP="00341EC8">
          <w:pPr>
            <w:ind w:firstLineChars="202" w:firstLine="566"/>
            <w:rPr>
              <w:rFonts w:hint="eastAsia"/>
              <w:sz w:val="28"/>
              <w:szCs w:val="28"/>
              <w:lang w:val="zh-CN"/>
            </w:rPr>
          </w:pPr>
          <w:r>
            <w:rPr>
              <w:rFonts w:hint="eastAsia"/>
              <w:sz w:val="28"/>
              <w:szCs w:val="28"/>
              <w:lang w:val="zh-CN"/>
            </w:rPr>
            <w:t xml:space="preserve">                                    </w:t>
          </w:r>
          <w:r>
            <w:rPr>
              <w:rFonts w:hint="eastAsia"/>
              <w:sz w:val="28"/>
              <w:szCs w:val="28"/>
              <w:lang w:val="zh-CN"/>
            </w:rPr>
            <w:t>王忠科</w:t>
          </w:r>
        </w:p>
        <w:p w:rsidR="00341EC8" w:rsidRDefault="00341EC8">
          <w:pPr>
            <w:pStyle w:val="TOC"/>
            <w:rPr>
              <w:ins w:id="1" w:author="User" w:date="2019-04-27T14:12:00Z"/>
            </w:rPr>
          </w:pPr>
          <w:ins w:id="2" w:author="User" w:date="2019-04-27T14:12:00Z">
            <w:r>
              <w:rPr>
                <w:lang w:val="zh-CN"/>
              </w:rPr>
              <w:t>目录</w:t>
            </w:r>
          </w:ins>
        </w:p>
        <w:p w:rsidR="00341EC8" w:rsidRDefault="00341EC8">
          <w:pPr>
            <w:pStyle w:val="10"/>
            <w:tabs>
              <w:tab w:val="right" w:leader="dot" w:pos="8296"/>
            </w:tabs>
            <w:rPr>
              <w:noProof/>
            </w:rPr>
          </w:pPr>
          <w:ins w:id="3" w:author="User" w:date="2019-04-27T14:12:00Z"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</w:ins>
          <w:hyperlink w:anchor="_Toc7449466" w:history="1">
            <w:r w:rsidRPr="002227F0">
              <w:rPr>
                <w:rStyle w:val="aa"/>
                <w:rFonts w:ascii="华文隶书" w:eastAsia="华文隶书" w:hint="eastAsia"/>
                <w:noProof/>
              </w:rPr>
              <w:t>王</w:t>
            </w:r>
            <w:r w:rsidRPr="002227F0">
              <w:rPr>
                <w:rStyle w:val="aa"/>
                <w:rFonts w:ascii="宋体" w:eastAsia="宋体" w:hAnsi="宋体" w:cs="宋体" w:hint="eastAsia"/>
                <w:noProof/>
              </w:rPr>
              <w:t>啟</w:t>
            </w:r>
            <w:r w:rsidRPr="002227F0">
              <w:rPr>
                <w:rStyle w:val="aa"/>
                <w:rFonts w:ascii="华文隶书" w:eastAsia="华文隶书" w:hint="eastAsia"/>
                <w:noProof/>
              </w:rPr>
              <w:t>蛟老府君出生及寿终时间与地点的考证意见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EC8" w:rsidRDefault="00341EC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7449467" w:history="1">
            <w:r w:rsidRPr="002227F0">
              <w:rPr>
                <w:rStyle w:val="aa"/>
                <w:rFonts w:hint="eastAsia"/>
                <w:noProof/>
              </w:rPr>
              <w:t>附相关县志截图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EC8" w:rsidRDefault="00341EC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7449468" w:history="1">
            <w:r w:rsidRPr="002227F0">
              <w:rPr>
                <w:rStyle w:val="aa"/>
                <w:noProof/>
              </w:rPr>
              <w:t>1683</w:t>
            </w:r>
            <w:r w:rsidRPr="002227F0">
              <w:rPr>
                <w:rStyle w:val="aa"/>
                <w:rFonts w:hint="eastAsia"/>
                <w:noProof/>
              </w:rPr>
              <w:t>年史左编西乡县志有关归仁里截图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EC8" w:rsidRDefault="00341EC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7449469" w:history="1">
            <w:r w:rsidRPr="002227F0">
              <w:rPr>
                <w:rStyle w:val="aa"/>
                <w:noProof/>
              </w:rPr>
              <w:t>1948</w:t>
            </w:r>
            <w:r w:rsidRPr="002227F0">
              <w:rPr>
                <w:rStyle w:val="aa"/>
                <w:rFonts w:hint="eastAsia"/>
                <w:noProof/>
              </w:rPr>
              <w:t>年薛祥绥编西乡县志有关归仁里截图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EC8" w:rsidRDefault="00341EC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7449470" w:history="1">
            <w:r w:rsidRPr="002227F0">
              <w:rPr>
                <w:rStyle w:val="aa"/>
                <w:rFonts w:hint="eastAsia"/>
                <w:noProof/>
              </w:rPr>
              <w:t>西乡县乡土志里有关归仁里截图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EC8" w:rsidRDefault="00341EC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7449471" w:history="1">
            <w:r w:rsidRPr="002227F0">
              <w:rPr>
                <w:rStyle w:val="aa"/>
                <w:noProof/>
              </w:rPr>
              <w:t>1892</w:t>
            </w:r>
            <w:r w:rsidRPr="002227F0">
              <w:rPr>
                <w:rStyle w:val="aa"/>
                <w:rFonts w:hint="eastAsia"/>
                <w:noProof/>
              </w:rPr>
              <w:t>年余修凤编定远厅志有关归仁里截图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EC8" w:rsidRDefault="00341EC8">
          <w:pPr>
            <w:rPr>
              <w:rFonts w:hint="eastAsia"/>
              <w:b/>
              <w:bCs/>
              <w:lang w:val="zh-CN"/>
            </w:rPr>
          </w:pPr>
          <w:ins w:id="4" w:author="User" w:date="2019-04-27T14:12:00Z">
            <w:r>
              <w:rPr>
                <w:b/>
                <w:bCs/>
                <w:lang w:val="zh-CN"/>
              </w:rPr>
              <w:fldChar w:fldCharType="end"/>
            </w:r>
          </w:ins>
        </w:p>
        <w:p w:rsidR="00341EC8" w:rsidRDefault="00341EC8">
          <w:pPr>
            <w:rPr>
              <w:rFonts w:hint="eastAsia"/>
            </w:rPr>
          </w:pPr>
        </w:p>
        <w:p w:rsidR="00341EC8" w:rsidRDefault="00341EC8" w:rsidP="00341EC8">
          <w:pPr>
            <w:rPr>
              <w:lang w:val="zh-CN"/>
            </w:rPr>
          </w:pPr>
        </w:p>
        <w:customXmlInsRangeStart w:id="5" w:author="User" w:date="2019-04-27T14:12:00Z"/>
      </w:sdtContent>
    </w:sdt>
    <w:customXmlInsRangeEnd w:id="5"/>
    <w:p w:rsidR="00341EC8" w:rsidRPr="00341EC8" w:rsidRDefault="00341EC8" w:rsidP="00341EC8">
      <w:r>
        <w:rPr>
          <w:rFonts w:ascii="华文隶书" w:eastAsia="华文隶书"/>
          <w:sz w:val="72"/>
          <w:szCs w:val="72"/>
        </w:rPr>
        <w:br w:type="page"/>
      </w:r>
    </w:p>
    <w:p w:rsidR="00260EC0" w:rsidRPr="009441E5" w:rsidRDefault="00341EC8" w:rsidP="009441E5">
      <w:pPr>
        <w:pStyle w:val="1"/>
        <w:jc w:val="center"/>
        <w:rPr>
          <w:rFonts w:ascii="华文隶书" w:eastAsia="华文隶书"/>
          <w:sz w:val="72"/>
          <w:szCs w:val="72"/>
        </w:rPr>
      </w:pPr>
      <w:bookmarkStart w:id="6" w:name="_Toc7449466"/>
      <w:r w:rsidRPr="009441E5">
        <w:rPr>
          <w:rFonts w:ascii="华文隶书" w:eastAsia="华文隶书" w:hint="eastAsia"/>
          <w:sz w:val="72"/>
          <w:szCs w:val="72"/>
        </w:rPr>
        <w:lastRenderedPageBreak/>
        <w:t>王</w:t>
      </w:r>
      <w:proofErr w:type="gramStart"/>
      <w:r w:rsidRPr="009441E5">
        <w:rPr>
          <w:rFonts w:ascii="宋体" w:eastAsia="宋体" w:hAnsi="宋体" w:cs="宋体" w:hint="eastAsia"/>
          <w:sz w:val="72"/>
          <w:szCs w:val="72"/>
        </w:rPr>
        <w:t>啟</w:t>
      </w:r>
      <w:r w:rsidRPr="009441E5">
        <w:rPr>
          <w:rFonts w:ascii="华文隶书" w:eastAsia="华文隶书" w:hint="eastAsia"/>
          <w:sz w:val="72"/>
          <w:szCs w:val="72"/>
        </w:rPr>
        <w:t>蛟老府</w:t>
      </w:r>
      <w:proofErr w:type="gramEnd"/>
      <w:r w:rsidRPr="009441E5">
        <w:rPr>
          <w:rFonts w:ascii="华文隶书" w:eastAsia="华文隶书" w:hint="eastAsia"/>
          <w:sz w:val="72"/>
          <w:szCs w:val="72"/>
        </w:rPr>
        <w:t>君出生及寿终时间与地点的考证意见</w:t>
      </w:r>
      <w:bookmarkEnd w:id="6"/>
    </w:p>
    <w:p w:rsidR="009441E5" w:rsidRPr="009441E5" w:rsidRDefault="009441E5" w:rsidP="009441E5">
      <w:pPr>
        <w:jc w:val="center"/>
        <w:rPr>
          <w:rFonts w:ascii="楷体" w:eastAsia="楷体" w:hAnsi="楷体"/>
          <w:sz w:val="32"/>
          <w:szCs w:val="32"/>
        </w:rPr>
      </w:pPr>
      <w:r w:rsidRPr="009441E5">
        <w:rPr>
          <w:rFonts w:ascii="楷体" w:eastAsia="楷体" w:hAnsi="楷体" w:hint="eastAsia"/>
          <w:sz w:val="32"/>
          <w:szCs w:val="32"/>
        </w:rPr>
        <w:t>王大兴</w:t>
      </w:r>
      <w:r w:rsidR="006774B4">
        <w:rPr>
          <w:rFonts w:ascii="楷体" w:eastAsia="楷体" w:hAnsi="楷体" w:hint="eastAsia"/>
          <w:sz w:val="32"/>
          <w:szCs w:val="32"/>
        </w:rPr>
        <w:t>原文 灰底字为</w:t>
      </w:r>
      <w:proofErr w:type="gramStart"/>
      <w:r w:rsidR="00252D6D">
        <w:rPr>
          <w:rFonts w:ascii="楷体" w:eastAsia="楷体" w:hAnsi="楷体" w:hint="eastAsia"/>
          <w:sz w:val="32"/>
          <w:szCs w:val="32"/>
        </w:rPr>
        <w:t>王</w:t>
      </w:r>
      <w:r w:rsidR="00341EC8">
        <w:rPr>
          <w:rFonts w:ascii="楷体" w:eastAsia="楷体" w:hAnsi="楷体" w:hint="eastAsia"/>
          <w:sz w:val="32"/>
          <w:szCs w:val="32"/>
        </w:rPr>
        <w:t>忠</w:t>
      </w:r>
      <w:r w:rsidR="00252D6D">
        <w:rPr>
          <w:rFonts w:ascii="楷体" w:eastAsia="楷体" w:hAnsi="楷体" w:hint="eastAsia"/>
          <w:sz w:val="32"/>
          <w:szCs w:val="32"/>
        </w:rPr>
        <w:t>科的</w:t>
      </w:r>
      <w:proofErr w:type="gramEnd"/>
      <w:r w:rsidR="00252D6D">
        <w:rPr>
          <w:rFonts w:ascii="楷体" w:eastAsia="楷体" w:hAnsi="楷体" w:hint="eastAsia"/>
          <w:sz w:val="32"/>
          <w:szCs w:val="32"/>
        </w:rPr>
        <w:t>疑惑</w:t>
      </w:r>
    </w:p>
    <w:p w:rsidR="009441E5" w:rsidRDefault="009441E5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 w:rsidRPr="009441E5">
        <w:rPr>
          <w:rFonts w:ascii="仿宋" w:eastAsia="仿宋" w:hAnsi="仿宋" w:hint="eastAsia"/>
          <w:sz w:val="30"/>
          <w:szCs w:val="30"/>
        </w:rPr>
        <w:t>1、王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啟蛟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出生地“西乡县归仁里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（今镇巴渔渡境内）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6774B4" w:rsidRPr="006774B4">
        <w:rPr>
          <w:sz w:val="24"/>
          <w:szCs w:val="24"/>
          <w:highlight w:val="lightGray"/>
        </w:rPr>
        <w:t>原谱中并没有注明归仁在渔渡，明朝时归仁里具体位置所在尚需更多佐证材料。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9441E5">
        <w:rPr>
          <w:rFonts w:ascii="仿宋" w:eastAsia="仿宋" w:hAnsi="仿宋" w:hint="eastAsia"/>
          <w:sz w:val="30"/>
          <w:szCs w:val="30"/>
        </w:rPr>
        <w:t>”查证不实。陕西省镇巴县渔渡坝归仁山马家湾曾在三国蜀汉章武元年（221年）为南乡县（辖现西乡、镇巴）县府所在地，隶属汉中郡，是镇巴置县之始。但西晋太康二年（281年）即改南乡县为西乡县。自此以后，几易其辖治范围，直到1914年改为镇巴县。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“归仁”一名在现今所存记载镇巴正野史的史书中未曾查</w:t>
      </w:r>
      <w:bookmarkStart w:id="7" w:name="_GoBack"/>
      <w:bookmarkEnd w:id="7"/>
      <w:r w:rsidRPr="00C518F5">
        <w:rPr>
          <w:rFonts w:ascii="仿宋" w:eastAsia="仿宋" w:hAnsi="仿宋" w:hint="eastAsia"/>
          <w:sz w:val="30"/>
          <w:szCs w:val="30"/>
          <w:highlight w:val="yellow"/>
        </w:rPr>
        <w:t>到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6774B4" w:rsidRPr="006774B4">
        <w:rPr>
          <w:rFonts w:hint="eastAsia"/>
          <w:sz w:val="24"/>
          <w:szCs w:val="24"/>
          <w:highlight w:val="lightGray"/>
        </w:rPr>
        <w:t>1683</w:t>
      </w:r>
      <w:r w:rsidR="006774B4" w:rsidRPr="006774B4">
        <w:rPr>
          <w:rFonts w:hint="eastAsia"/>
          <w:sz w:val="24"/>
          <w:szCs w:val="24"/>
          <w:highlight w:val="lightGray"/>
        </w:rPr>
        <w:t>年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史左编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的西乡县志，现存于国家图书馆，</w:t>
      </w:r>
      <w:r w:rsidR="006774B4" w:rsidRPr="006774B4">
        <w:rPr>
          <w:rFonts w:hint="eastAsia"/>
          <w:sz w:val="24"/>
          <w:szCs w:val="24"/>
          <w:highlight w:val="lightGray"/>
        </w:rPr>
        <w:t>1948</w:t>
      </w:r>
      <w:r w:rsidR="006774B4" w:rsidRPr="006774B4">
        <w:rPr>
          <w:rFonts w:hint="eastAsia"/>
          <w:sz w:val="24"/>
          <w:szCs w:val="24"/>
          <w:highlight w:val="lightGray"/>
        </w:rPr>
        <w:t>年薛祥绥编的西乡县志，现存于国家图书馆，还有一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本未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注明编者、年代的西乡县乡土志，现存于陕西省图书馆，这些资料中都记载西乡县有归仁里。还有</w:t>
      </w:r>
      <w:r w:rsidR="006774B4" w:rsidRPr="006774B4">
        <w:rPr>
          <w:rFonts w:hint="eastAsia"/>
          <w:sz w:val="24"/>
          <w:szCs w:val="24"/>
          <w:highlight w:val="lightGray"/>
        </w:rPr>
        <w:t>1892</w:t>
      </w:r>
      <w:r w:rsidR="006774B4" w:rsidRPr="006774B4">
        <w:rPr>
          <w:rFonts w:hint="eastAsia"/>
          <w:sz w:val="24"/>
          <w:szCs w:val="24"/>
          <w:highlight w:val="lightGray"/>
        </w:rPr>
        <w:t>年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余修凤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编写的定远厅志，现存于国家图书馆，这书里也提到定远厅有归仁里。</w:t>
      </w:r>
      <w:r w:rsidR="006774B4" w:rsidRPr="006774B4">
        <w:rPr>
          <w:sz w:val="24"/>
          <w:szCs w:val="24"/>
          <w:highlight w:val="lightGray"/>
        </w:rPr>
        <w:t>现存于镇巴县博物馆的发现于</w:t>
      </w:r>
      <w:proofErr w:type="gramStart"/>
      <w:r w:rsidR="006774B4" w:rsidRPr="006774B4">
        <w:rPr>
          <w:sz w:val="24"/>
          <w:szCs w:val="24"/>
          <w:highlight w:val="lightGray"/>
        </w:rPr>
        <w:t>泾</w:t>
      </w:r>
      <w:proofErr w:type="gramEnd"/>
      <w:r w:rsidR="006774B4" w:rsidRPr="006774B4">
        <w:rPr>
          <w:sz w:val="24"/>
          <w:szCs w:val="24"/>
          <w:highlight w:val="lightGray"/>
        </w:rPr>
        <w:t>洋镇安</w:t>
      </w:r>
      <w:proofErr w:type="gramStart"/>
      <w:r w:rsidR="006774B4" w:rsidRPr="006774B4">
        <w:rPr>
          <w:sz w:val="24"/>
          <w:szCs w:val="24"/>
          <w:highlight w:val="lightGray"/>
        </w:rPr>
        <w:t>垭</w:t>
      </w:r>
      <w:proofErr w:type="gramEnd"/>
      <w:r w:rsidR="006774B4" w:rsidRPr="006774B4">
        <w:rPr>
          <w:sz w:val="24"/>
          <w:szCs w:val="24"/>
          <w:highlight w:val="lightGray"/>
        </w:rPr>
        <w:t>村田湾的铁钟，上铸有</w:t>
      </w:r>
      <w:r w:rsidR="006774B4" w:rsidRPr="006774B4">
        <w:rPr>
          <w:sz w:val="24"/>
          <w:szCs w:val="24"/>
          <w:highlight w:val="lightGray"/>
        </w:rPr>
        <w:t>“</w:t>
      </w:r>
      <w:r w:rsidR="006774B4" w:rsidRPr="006774B4">
        <w:rPr>
          <w:sz w:val="24"/>
          <w:szCs w:val="24"/>
          <w:highlight w:val="lightGray"/>
        </w:rPr>
        <w:t>大明国陕西汉中府西乡县归仁里平溪山</w:t>
      </w:r>
      <w:r w:rsidR="006774B4" w:rsidRPr="006774B4">
        <w:rPr>
          <w:sz w:val="24"/>
          <w:szCs w:val="24"/>
          <w:highlight w:val="lightGray"/>
        </w:rPr>
        <w:t>”</w:t>
      </w:r>
      <w:r w:rsidR="006774B4" w:rsidRPr="006774B4">
        <w:rPr>
          <w:sz w:val="24"/>
          <w:szCs w:val="24"/>
          <w:highlight w:val="lightGray"/>
        </w:rPr>
        <w:t>字样，也表明明朝时西乡县是有归仁里的。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C518F5">
        <w:rPr>
          <w:rFonts w:ascii="仿宋" w:eastAsia="仿宋" w:hAnsi="仿宋" w:hint="eastAsia"/>
          <w:sz w:val="30"/>
          <w:szCs w:val="30"/>
        </w:rPr>
        <w:t>。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啟蛟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祖出生之年已离蜀汉时期逾1400余年，不可能在镇巴境内再用这个地名。再则，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如果</w:t>
      </w:r>
      <w:proofErr w:type="gramStart"/>
      <w:r w:rsidRPr="00C518F5">
        <w:rPr>
          <w:rFonts w:ascii="仿宋" w:eastAsia="仿宋" w:hAnsi="仿宋" w:hint="eastAsia"/>
          <w:sz w:val="30"/>
          <w:szCs w:val="30"/>
          <w:highlight w:val="yellow"/>
        </w:rPr>
        <w:t>啟蛟</w:t>
      </w:r>
      <w:proofErr w:type="gramEnd"/>
      <w:r w:rsidRPr="00C518F5">
        <w:rPr>
          <w:rFonts w:ascii="仿宋" w:eastAsia="仿宋" w:hAnsi="仿宋" w:hint="eastAsia"/>
          <w:sz w:val="30"/>
          <w:szCs w:val="30"/>
          <w:highlight w:val="yellow"/>
        </w:rPr>
        <w:t>祖出生在西乡，他是如何入川又再由川入陕的？其父王应元早年已入陕？那又为何再入川？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6774B4" w:rsidRPr="006774B4">
        <w:rPr>
          <w:sz w:val="24"/>
          <w:szCs w:val="24"/>
          <w:highlight w:val="lightGray"/>
        </w:rPr>
        <w:t>这些问题很有道理。但是王应元一生的居住地在哪？原谱中是否有明载？</w:t>
      </w:r>
      <w:r w:rsidR="00252D6D">
        <w:rPr>
          <w:sz w:val="24"/>
          <w:szCs w:val="24"/>
          <w:highlight w:val="lightGray"/>
        </w:rPr>
        <w:t>并且现在发现的谱记中也并没有明确说明</w:t>
      </w:r>
      <w:proofErr w:type="gramStart"/>
      <w:r w:rsidR="00252D6D">
        <w:rPr>
          <w:sz w:val="24"/>
          <w:szCs w:val="24"/>
          <w:highlight w:val="lightGray"/>
        </w:rPr>
        <w:t>啟蛟</w:t>
      </w:r>
      <w:proofErr w:type="gramEnd"/>
      <w:r w:rsidR="00252D6D">
        <w:rPr>
          <w:sz w:val="24"/>
          <w:szCs w:val="24"/>
          <w:highlight w:val="lightGray"/>
        </w:rPr>
        <w:t>公是入陕始祖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9441E5">
        <w:rPr>
          <w:rFonts w:ascii="仿宋" w:eastAsia="仿宋" w:hAnsi="仿宋" w:hint="eastAsia"/>
          <w:sz w:val="30"/>
          <w:szCs w:val="30"/>
        </w:rPr>
        <w:t>这中间有许多几乎无法查证的事实，若以此为真，必将成为千古悬案。经过本人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反复搜查“归仁”地名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lastRenderedPageBreak/>
        <w:t>[</w:t>
      </w:r>
      <w:r w:rsidR="006774B4" w:rsidRPr="006774B4">
        <w:rPr>
          <w:sz w:val="24"/>
          <w:szCs w:val="24"/>
          <w:highlight w:val="lightGray"/>
        </w:rPr>
        <w:t>归仁</w:t>
      </w:r>
      <w:r w:rsidR="00252D6D">
        <w:rPr>
          <w:sz w:val="24"/>
          <w:szCs w:val="24"/>
          <w:highlight w:val="lightGray"/>
        </w:rPr>
        <w:t>可能</w:t>
      </w:r>
      <w:r w:rsidR="006774B4" w:rsidRPr="006774B4">
        <w:rPr>
          <w:sz w:val="24"/>
          <w:szCs w:val="24"/>
          <w:highlight w:val="lightGray"/>
        </w:rPr>
        <w:t>属古地名，现今采取什么方式来搜索呢？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9441E5">
        <w:rPr>
          <w:rFonts w:ascii="仿宋" w:eastAsia="仿宋" w:hAnsi="仿宋" w:hint="eastAsia"/>
          <w:sz w:val="30"/>
          <w:szCs w:val="30"/>
        </w:rPr>
        <w:t>发现，四川通江县（马三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垭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所在县）的历史沿革中曾“析始宁、归仁二县地置广纳县，并属万州”记载，现在毗邻的平昌县在隋朝开皇九年（589年）更名为“归仁县”，“隶属清化郡”。现在“归仁”地名在“平昌县江口镇新平街”尚有“归仁路”。“里”是古代地方组织的称呼，一百一十家为一里。《明史 食货志二》有“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迨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造黄册成，以一百十户为一里，里分十早曰里甲”的记载和《清史稿 食货志二》有“凡里百有十户，推丁多者为长”的记载。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这个地方组织与</w:t>
      </w:r>
      <w:proofErr w:type="gramStart"/>
      <w:r w:rsidRPr="00C518F5">
        <w:rPr>
          <w:rFonts w:ascii="仿宋" w:eastAsia="仿宋" w:hAnsi="仿宋" w:hint="eastAsia"/>
          <w:sz w:val="30"/>
          <w:szCs w:val="30"/>
          <w:highlight w:val="yellow"/>
        </w:rPr>
        <w:t>啟蛟</w:t>
      </w:r>
      <w:proofErr w:type="gramEnd"/>
      <w:r w:rsidRPr="00C518F5">
        <w:rPr>
          <w:rFonts w:ascii="仿宋" w:eastAsia="仿宋" w:hAnsi="仿宋" w:hint="eastAsia"/>
          <w:sz w:val="30"/>
          <w:szCs w:val="30"/>
          <w:highlight w:val="yellow"/>
        </w:rPr>
        <w:t>祖出生的年代吻和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6774B4" w:rsidRPr="006774B4">
        <w:rPr>
          <w:rFonts w:hint="eastAsia"/>
          <w:sz w:val="24"/>
          <w:szCs w:val="24"/>
          <w:highlight w:val="lightGray"/>
        </w:rPr>
        <w:t>隋朝公元</w:t>
      </w:r>
      <w:r w:rsidR="006774B4" w:rsidRPr="006774B4">
        <w:rPr>
          <w:rFonts w:hint="eastAsia"/>
          <w:sz w:val="24"/>
          <w:szCs w:val="24"/>
          <w:highlight w:val="lightGray"/>
        </w:rPr>
        <w:t>589</w:t>
      </w:r>
      <w:r w:rsidR="006774B4" w:rsidRPr="006774B4">
        <w:rPr>
          <w:rFonts w:hint="eastAsia"/>
          <w:sz w:val="24"/>
          <w:szCs w:val="24"/>
          <w:highlight w:val="lightGray"/>
        </w:rPr>
        <w:t>年，早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啟蛟祖有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1000</w:t>
      </w:r>
      <w:r w:rsidR="006774B4" w:rsidRPr="006774B4">
        <w:rPr>
          <w:rFonts w:hint="eastAsia"/>
          <w:sz w:val="24"/>
          <w:szCs w:val="24"/>
          <w:highlight w:val="lightGray"/>
        </w:rPr>
        <w:t>多年，</w:t>
      </w:r>
      <w:r w:rsidR="00252D6D">
        <w:rPr>
          <w:rFonts w:hint="eastAsia"/>
          <w:sz w:val="24"/>
          <w:szCs w:val="24"/>
          <w:highlight w:val="lightGray"/>
        </w:rPr>
        <w:t>据</w:t>
      </w:r>
      <w:proofErr w:type="gramStart"/>
      <w:r w:rsidR="00252D6D">
        <w:rPr>
          <w:rFonts w:hint="eastAsia"/>
          <w:sz w:val="24"/>
          <w:szCs w:val="24"/>
          <w:highlight w:val="lightGray"/>
        </w:rPr>
        <w:t>朱锡谷</w:t>
      </w:r>
      <w:r w:rsidR="00252D6D">
        <w:rPr>
          <w:rFonts w:hint="eastAsia"/>
          <w:sz w:val="24"/>
          <w:szCs w:val="24"/>
          <w:highlight w:val="lightGray"/>
        </w:rPr>
        <w:t>1833</w:t>
      </w:r>
      <w:r w:rsidR="00252D6D">
        <w:rPr>
          <w:rFonts w:hint="eastAsia"/>
          <w:sz w:val="24"/>
          <w:szCs w:val="24"/>
          <w:highlight w:val="lightGray"/>
        </w:rPr>
        <w:t>年</w:t>
      </w:r>
      <w:proofErr w:type="gramEnd"/>
      <w:r w:rsidR="00252D6D">
        <w:rPr>
          <w:rFonts w:hint="eastAsia"/>
          <w:sz w:val="24"/>
          <w:szCs w:val="24"/>
          <w:highlight w:val="lightGray"/>
        </w:rPr>
        <w:t>所编巴州志记载，归仁县于宋乾德四年（公元</w:t>
      </w:r>
      <w:r w:rsidR="00252D6D">
        <w:rPr>
          <w:rFonts w:hint="eastAsia"/>
          <w:sz w:val="24"/>
          <w:szCs w:val="24"/>
          <w:highlight w:val="lightGray"/>
        </w:rPr>
        <w:t>996</w:t>
      </w:r>
      <w:r w:rsidR="00252D6D">
        <w:rPr>
          <w:rFonts w:hint="eastAsia"/>
          <w:sz w:val="24"/>
          <w:szCs w:val="24"/>
          <w:highlight w:val="lightGray"/>
        </w:rPr>
        <w:t>年）即被省，此后再无沿用归仁县一名了。</w:t>
      </w:r>
      <w:r w:rsidR="006774B4" w:rsidRPr="006774B4">
        <w:rPr>
          <w:rFonts w:hint="eastAsia"/>
          <w:sz w:val="24"/>
          <w:szCs w:val="24"/>
          <w:highlight w:val="lightGray"/>
        </w:rPr>
        <w:t>且这是归仁县，并不是归仁里。年代和地名并不是很吻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和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。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9441E5">
        <w:rPr>
          <w:rFonts w:ascii="仿宋" w:eastAsia="仿宋" w:hAnsi="仿宋" w:hint="eastAsia"/>
          <w:sz w:val="30"/>
          <w:szCs w:val="30"/>
        </w:rPr>
        <w:t>。故其出生地应在“现四川平昌县江口镇归仁”。</w:t>
      </w:r>
    </w:p>
    <w:p w:rsidR="00E83E36" w:rsidRDefault="00E83E36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2、</w:t>
      </w:r>
      <w:r>
        <w:rPr>
          <w:rFonts w:ascii="仿宋" w:eastAsia="仿宋" w:hAnsi="仿宋"/>
          <w:sz w:val="30"/>
          <w:szCs w:val="30"/>
        </w:rPr>
        <w:t>其寿终之地，原载“黄选坪”，但王钦平同志在其落葬之地方圆多方查找，亦无法落实，但在其落葬不远处有一地叫“</w:t>
      </w:r>
      <w:r w:rsidRPr="00DA5E48">
        <w:rPr>
          <w:rFonts w:ascii="仿宋" w:eastAsia="仿宋" w:hAnsi="仿宋"/>
          <w:sz w:val="30"/>
          <w:szCs w:val="30"/>
          <w:highlight w:val="yellow"/>
        </w:rPr>
        <w:t>黄家坪</w:t>
      </w:r>
      <w:r w:rsidR="00DA5E48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主要是落葬地要搞准确</w:t>
      </w:r>
      <w:r w:rsidR="00DA5E48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/>
          <w:sz w:val="30"/>
          <w:szCs w:val="30"/>
        </w:rPr>
        <w:t>”，</w:t>
      </w:r>
      <w:proofErr w:type="gramStart"/>
      <w:r>
        <w:rPr>
          <w:rFonts w:ascii="仿宋" w:eastAsia="仿宋" w:hAnsi="仿宋"/>
          <w:sz w:val="30"/>
          <w:szCs w:val="30"/>
        </w:rPr>
        <w:t>此地都</w:t>
      </w:r>
      <w:proofErr w:type="gramEnd"/>
      <w:r>
        <w:rPr>
          <w:rFonts w:ascii="仿宋" w:eastAsia="仿宋" w:hAnsi="仿宋"/>
          <w:sz w:val="30"/>
          <w:szCs w:val="30"/>
        </w:rPr>
        <w:t>知道曾有王、</w:t>
      </w:r>
      <w:proofErr w:type="gramStart"/>
      <w:r>
        <w:rPr>
          <w:rFonts w:ascii="仿宋" w:eastAsia="仿宋" w:hAnsi="仿宋"/>
          <w:sz w:val="30"/>
          <w:szCs w:val="30"/>
        </w:rPr>
        <w:t>覃</w:t>
      </w:r>
      <w:proofErr w:type="gramEnd"/>
      <w:r>
        <w:rPr>
          <w:rFonts w:ascii="仿宋" w:eastAsia="仿宋" w:hAnsi="仿宋"/>
          <w:sz w:val="30"/>
          <w:szCs w:val="30"/>
        </w:rPr>
        <w:t>、</w:t>
      </w:r>
      <w:proofErr w:type="gramStart"/>
      <w:r>
        <w:rPr>
          <w:rFonts w:ascii="仿宋" w:eastAsia="仿宋" w:hAnsi="仿宋"/>
          <w:sz w:val="30"/>
          <w:szCs w:val="30"/>
        </w:rPr>
        <w:t>谭</w:t>
      </w:r>
      <w:proofErr w:type="gramEnd"/>
      <w:r>
        <w:rPr>
          <w:rFonts w:ascii="仿宋" w:eastAsia="仿宋" w:hAnsi="仿宋"/>
          <w:sz w:val="30"/>
          <w:szCs w:val="30"/>
        </w:rPr>
        <w:t>姓人居住。此</w:t>
      </w:r>
      <w:r w:rsidR="00DA5E48">
        <w:rPr>
          <w:rFonts w:ascii="仿宋" w:eastAsia="仿宋" w:hAnsi="仿宋"/>
          <w:sz w:val="30"/>
          <w:szCs w:val="30"/>
        </w:rPr>
        <w:t>疑为准确告终地。</w:t>
      </w:r>
    </w:p>
    <w:p w:rsidR="00DA5E48" w:rsidRDefault="00DA5E48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3、</w:t>
      </w:r>
      <w:proofErr w:type="gramStart"/>
      <w:r>
        <w:rPr>
          <w:rFonts w:ascii="仿宋" w:eastAsia="仿宋" w:hAnsi="仿宋" w:hint="eastAsia"/>
          <w:sz w:val="30"/>
          <w:szCs w:val="30"/>
        </w:rPr>
        <w:t>啟蛟</w:t>
      </w:r>
      <w:proofErr w:type="gramEnd"/>
      <w:r>
        <w:rPr>
          <w:rFonts w:ascii="仿宋" w:eastAsia="仿宋" w:hAnsi="仿宋" w:hint="eastAsia"/>
          <w:sz w:val="30"/>
          <w:szCs w:val="30"/>
        </w:rPr>
        <w:t>公之妻闻氏，</w:t>
      </w:r>
      <w:r w:rsidRPr="00C31493">
        <w:rPr>
          <w:rFonts w:ascii="仿宋" w:eastAsia="仿宋" w:hAnsi="仿宋" w:hint="eastAsia"/>
          <w:sz w:val="30"/>
          <w:szCs w:val="30"/>
          <w:highlight w:val="yellow"/>
        </w:rPr>
        <w:t>谱中记载为“西乡坝青树沟生长人士”。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啟蛟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祖由川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入陕是带着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闻氏老祖的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后句是传说，前文为谱载，以传说来</w:t>
      </w:r>
      <w:proofErr w:type="gramStart"/>
      <w:r w:rsidR="00341EC8">
        <w:rPr>
          <w:rFonts w:asciiTheme="minorEastAsia" w:hAnsiTheme="minorEastAsia" w:hint="eastAsia"/>
          <w:sz w:val="24"/>
          <w:szCs w:val="24"/>
          <w:highlight w:val="lightGray"/>
        </w:rPr>
        <w:t>代替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谱载似有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不妥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 w:hint="eastAsia"/>
          <w:sz w:val="30"/>
          <w:szCs w:val="30"/>
        </w:rPr>
        <w:t>，怎么可能又出生在西乡呢？但经多人查证，西乡县境没有“</w:t>
      </w:r>
      <w:r w:rsidRPr="00DA5E48">
        <w:rPr>
          <w:rFonts w:ascii="仿宋" w:eastAsia="仿宋" w:hAnsi="仿宋" w:hint="eastAsia"/>
          <w:sz w:val="30"/>
          <w:szCs w:val="30"/>
          <w:highlight w:val="yellow"/>
        </w:rPr>
        <w:t>青树沟</w:t>
      </w:r>
      <w:r w:rsidR="00252D6D" w:rsidRPr="00252D6D">
        <w:rPr>
          <w:rFonts w:ascii="仿宋" w:eastAsia="仿宋" w:hAnsi="仿宋" w:hint="eastAsia"/>
          <w:sz w:val="30"/>
          <w:szCs w:val="30"/>
          <w:highlight w:val="yellow"/>
        </w:rPr>
        <w:t>”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有两个因素要考虑，一是地名可能会随时间而改变，如王纪元存谱中记有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某祖葬地为堰池坪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柿子树坪，但现在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堰池坪没有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这个地名，而其年代才过百多年。二是地名容易误记，如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王</w:t>
      </w:r>
      <w:r w:rsidR="00561862">
        <w:rPr>
          <w:rFonts w:asciiTheme="minorEastAsia" w:hAnsiTheme="minorEastAsia" w:hint="eastAsia"/>
          <w:sz w:val="24"/>
          <w:szCs w:val="24"/>
          <w:highlight w:val="lightGray"/>
        </w:rPr>
        <w:t>族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小谱中将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二州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垭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记成二竹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垭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，就是音相近而字相远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 w:hint="eastAsia"/>
          <w:sz w:val="30"/>
          <w:szCs w:val="30"/>
        </w:rPr>
        <w:t>这个地方。笔者通过</w:t>
      </w:r>
      <w:r w:rsidRPr="00DA5E48">
        <w:rPr>
          <w:rFonts w:ascii="仿宋" w:eastAsia="仿宋" w:hAnsi="仿宋" w:hint="eastAsia"/>
          <w:sz w:val="30"/>
          <w:szCs w:val="30"/>
          <w:highlight w:val="yellow"/>
        </w:rPr>
        <w:t>卫星地图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卫星地图属现代科技，上边一般只标有现代地名，并没标历史地名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 w:hint="eastAsia"/>
          <w:sz w:val="30"/>
          <w:szCs w:val="30"/>
        </w:rPr>
        <w:t>查找“青树”这个</w:t>
      </w:r>
      <w:r>
        <w:rPr>
          <w:rFonts w:ascii="仿宋" w:eastAsia="仿宋" w:hAnsi="仿宋" w:hint="eastAsia"/>
          <w:sz w:val="30"/>
          <w:szCs w:val="30"/>
        </w:rPr>
        <w:lastRenderedPageBreak/>
        <w:t>地名，出现多处，但与启</w:t>
      </w:r>
      <w:proofErr w:type="gramStart"/>
      <w:r>
        <w:rPr>
          <w:rFonts w:ascii="仿宋" w:eastAsia="仿宋" w:hAnsi="仿宋" w:hint="eastAsia"/>
          <w:sz w:val="30"/>
          <w:szCs w:val="30"/>
        </w:rPr>
        <w:t>蛟祖年轻</w:t>
      </w:r>
      <w:proofErr w:type="gramEnd"/>
      <w:r>
        <w:rPr>
          <w:rFonts w:ascii="仿宋" w:eastAsia="仿宋" w:hAnsi="仿宋" w:hint="eastAsia"/>
          <w:sz w:val="30"/>
          <w:szCs w:val="30"/>
        </w:rPr>
        <w:t>时生长地最接近的当属“通江县两河口镇”的“青树</w:t>
      </w:r>
      <w:proofErr w:type="gramStart"/>
      <w:r>
        <w:rPr>
          <w:rFonts w:ascii="仿宋" w:eastAsia="仿宋" w:hAnsi="仿宋" w:hint="eastAsia"/>
          <w:sz w:val="30"/>
          <w:szCs w:val="30"/>
        </w:rPr>
        <w:t>垭</w:t>
      </w:r>
      <w:proofErr w:type="gramEnd"/>
      <w:r>
        <w:rPr>
          <w:rFonts w:ascii="仿宋" w:eastAsia="仿宋" w:hAnsi="仿宋" w:hint="eastAsia"/>
          <w:sz w:val="30"/>
          <w:szCs w:val="30"/>
        </w:rPr>
        <w:t>村”，疑为闻氏老祖出生地。</w:t>
      </w:r>
    </w:p>
    <w:p w:rsidR="00DA5E48" w:rsidRDefault="00DA5E48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那么，为什么夫妻二人出生地均落于镇巴、西乡两个不存在的地方呢？笔者觉得这正是先祖的智慧所在。因得罪官府，犯下死罪，由川入陕，就是为了逃避罪责，为</w:t>
      </w:r>
      <w:proofErr w:type="gramStart"/>
      <w:r>
        <w:rPr>
          <w:rFonts w:ascii="仿宋" w:eastAsia="仿宋" w:hAnsi="仿宋" w:hint="eastAsia"/>
          <w:sz w:val="30"/>
          <w:szCs w:val="30"/>
        </w:rPr>
        <w:t>后嗣名遭牵连</w:t>
      </w:r>
      <w:proofErr w:type="gramEnd"/>
      <w:r>
        <w:rPr>
          <w:rFonts w:ascii="仿宋" w:eastAsia="仿宋" w:hAnsi="仿宋" w:hint="eastAsia"/>
          <w:sz w:val="30"/>
          <w:szCs w:val="30"/>
        </w:rPr>
        <w:t>。若死后再恢复原籍，岂不造成“此地无银三百两”的窘态？故此以假作真，从此永绝后患。</w:t>
      </w:r>
    </w:p>
    <w:p w:rsidR="00DA5E48" w:rsidRDefault="00DA5E48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4、</w:t>
      </w:r>
      <w:proofErr w:type="gramStart"/>
      <w:r>
        <w:rPr>
          <w:rFonts w:ascii="仿宋" w:eastAsia="仿宋" w:hAnsi="仿宋" w:hint="eastAsia"/>
          <w:sz w:val="30"/>
          <w:szCs w:val="30"/>
        </w:rPr>
        <w:t>啟蛟</w:t>
      </w:r>
      <w:proofErr w:type="gramEnd"/>
      <w:r>
        <w:rPr>
          <w:rFonts w:ascii="仿宋" w:eastAsia="仿宋" w:hAnsi="仿宋" w:hint="eastAsia"/>
          <w:sz w:val="30"/>
          <w:szCs w:val="30"/>
        </w:rPr>
        <w:t>公生卒年代问题。其生年甲子为庚子，卒年甲子为丁未，这没有异议。但在具体年份上却相差了一轮甲子：王钦平认为，生于1660年，卒于1727年；王忠福认为，生于1600年，卒于1667年。从拓印的碑记中了解了这几个信息：王学清生于乾隆癸巳年，即1753年，殁于道光22年，即1842年，享年91岁；</w:t>
      </w:r>
      <w:proofErr w:type="gramStart"/>
      <w:r>
        <w:rPr>
          <w:rFonts w:ascii="仿宋" w:eastAsia="仿宋" w:hAnsi="仿宋" w:hint="eastAsia"/>
          <w:sz w:val="30"/>
          <w:szCs w:val="30"/>
        </w:rPr>
        <w:t>王学志生于</w:t>
      </w:r>
      <w:proofErr w:type="gramEnd"/>
      <w:r>
        <w:rPr>
          <w:rFonts w:ascii="仿宋" w:eastAsia="仿宋" w:hAnsi="仿宋" w:hint="eastAsia"/>
          <w:sz w:val="30"/>
          <w:szCs w:val="30"/>
        </w:rPr>
        <w:t>乾隆己亥年，即1779年，殁于道光戊申年，即1848年，享年71岁。这两人均为高龄寿星。</w:t>
      </w:r>
      <w:r w:rsidRPr="00DA5E48">
        <w:rPr>
          <w:rFonts w:ascii="仿宋" w:eastAsia="仿宋" w:hAnsi="仿宋" w:hint="eastAsia"/>
          <w:sz w:val="30"/>
          <w:szCs w:val="30"/>
          <w:highlight w:val="yellow"/>
        </w:rPr>
        <w:t>从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啟蛟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公出生，经历了自己、现环、定辈、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秉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辈、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朝辈共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五辈人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ajorEastAsia" w:eastAsiaTheme="majorEastAsia" w:hAnsiTheme="majorEastAsia" w:hint="eastAsia"/>
          <w:sz w:val="24"/>
          <w:szCs w:val="24"/>
          <w:highlight w:val="lightGray"/>
        </w:rPr>
        <w:t>1918年定位公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谱上明确记载王如明公生自康熙三十九年，即1700年，启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蛟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公为其祖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祖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，如果启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蛟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府君生于1660年的话，只差40岁，可能性也太小了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 w:hint="eastAsia"/>
          <w:sz w:val="30"/>
          <w:szCs w:val="30"/>
        </w:rPr>
        <w:t>，按照史学专家意见，中国人在十八、十九世纪</w:t>
      </w:r>
      <w:proofErr w:type="gramStart"/>
      <w:r>
        <w:rPr>
          <w:rFonts w:ascii="仿宋" w:eastAsia="仿宋" w:hAnsi="仿宋" w:hint="eastAsia"/>
          <w:sz w:val="30"/>
          <w:szCs w:val="30"/>
        </w:rPr>
        <w:t>平均每辈人</w:t>
      </w:r>
      <w:proofErr w:type="gramEnd"/>
      <w:r>
        <w:rPr>
          <w:rFonts w:ascii="仿宋" w:eastAsia="仿宋" w:hAnsi="仿宋" w:hint="eastAsia"/>
          <w:sz w:val="30"/>
          <w:szCs w:val="30"/>
        </w:rPr>
        <w:t>相差在25岁至30年左右计算，五辈人应在125年至150年左右，这样看来，1600年</w:t>
      </w:r>
      <w:proofErr w:type="gramStart"/>
      <w:r>
        <w:rPr>
          <w:rFonts w:ascii="仿宋" w:eastAsia="仿宋" w:hAnsi="仿宋" w:hint="eastAsia"/>
          <w:sz w:val="30"/>
          <w:szCs w:val="30"/>
        </w:rPr>
        <w:t>生应该</w:t>
      </w:r>
      <w:proofErr w:type="gramEnd"/>
      <w:r>
        <w:rPr>
          <w:rFonts w:ascii="仿宋" w:eastAsia="仿宋" w:hAnsi="仿宋" w:hint="eastAsia"/>
          <w:sz w:val="30"/>
          <w:szCs w:val="30"/>
        </w:rPr>
        <w:t>更接近事实一些。故我认为，</w:t>
      </w:r>
      <w:proofErr w:type="gramStart"/>
      <w:r>
        <w:rPr>
          <w:rFonts w:ascii="仿宋" w:eastAsia="仿宋" w:hAnsi="仿宋" w:hint="eastAsia"/>
          <w:sz w:val="30"/>
          <w:szCs w:val="30"/>
        </w:rPr>
        <w:t>啟蛟公应</w:t>
      </w:r>
      <w:proofErr w:type="gramEnd"/>
      <w:r>
        <w:rPr>
          <w:rFonts w:ascii="仿宋" w:eastAsia="仿宋" w:hAnsi="仿宋" w:hint="eastAsia"/>
          <w:sz w:val="30"/>
          <w:szCs w:val="30"/>
        </w:rPr>
        <w:t>生于1600年，殁于1667年，享年69岁。故人计算年龄一般</w:t>
      </w:r>
      <w:proofErr w:type="gramStart"/>
      <w:r>
        <w:rPr>
          <w:rFonts w:ascii="仿宋" w:eastAsia="仿宋" w:hAnsi="仿宋" w:hint="eastAsia"/>
          <w:sz w:val="30"/>
          <w:szCs w:val="30"/>
        </w:rPr>
        <w:t>以实岁加</w:t>
      </w:r>
      <w:proofErr w:type="gramEnd"/>
      <w:r>
        <w:rPr>
          <w:rFonts w:ascii="仿宋" w:eastAsia="仿宋" w:hAnsi="仿宋" w:hint="eastAsia"/>
          <w:sz w:val="30"/>
          <w:szCs w:val="30"/>
        </w:rPr>
        <w:t>2的方式计算。</w:t>
      </w:r>
    </w:p>
    <w:p w:rsidR="00DA5E48" w:rsidRDefault="00DA5E48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基于上面分析，笔者</w:t>
      </w:r>
      <w:proofErr w:type="gramStart"/>
      <w:r>
        <w:rPr>
          <w:rFonts w:ascii="仿宋" w:eastAsia="仿宋" w:hAnsi="仿宋" w:hint="eastAsia"/>
          <w:sz w:val="30"/>
          <w:szCs w:val="30"/>
        </w:rPr>
        <w:t>斗胆将</w:t>
      </w:r>
      <w:proofErr w:type="gramEnd"/>
      <w:r>
        <w:rPr>
          <w:rFonts w:ascii="仿宋" w:eastAsia="仿宋" w:hAnsi="仿宋" w:hint="eastAsia"/>
          <w:sz w:val="30"/>
          <w:szCs w:val="30"/>
        </w:rPr>
        <w:t>此段文字修改为：</w:t>
      </w:r>
    </w:p>
    <w:p w:rsidR="00DA5E48" w:rsidRPr="00E83E36" w:rsidRDefault="00DA5E48" w:rsidP="009441E5">
      <w:pPr>
        <w:ind w:firstLineChars="202" w:firstLine="606"/>
        <w:rPr>
          <w:ins w:id="8" w:author="User" w:date="2019-04-27T12:25:00Z"/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王</w:t>
      </w:r>
      <w:proofErr w:type="gramStart"/>
      <w:r>
        <w:rPr>
          <w:rFonts w:ascii="仿宋" w:eastAsia="仿宋" w:hAnsi="仿宋" w:hint="eastAsia"/>
          <w:sz w:val="30"/>
          <w:szCs w:val="30"/>
        </w:rPr>
        <w:t>啟蛟</w:t>
      </w:r>
      <w:proofErr w:type="gramEnd"/>
      <w:r>
        <w:rPr>
          <w:rFonts w:ascii="仿宋" w:eastAsia="仿宋" w:hAnsi="仿宋" w:hint="eastAsia"/>
          <w:sz w:val="30"/>
          <w:szCs w:val="30"/>
        </w:rPr>
        <w:t>，生于公元1600年（庚子年）11月7日亥时，四川</w:t>
      </w:r>
      <w:r>
        <w:rPr>
          <w:rFonts w:ascii="仿宋" w:eastAsia="仿宋" w:hAnsi="仿宋" w:hint="eastAsia"/>
          <w:sz w:val="30"/>
          <w:szCs w:val="30"/>
        </w:rPr>
        <w:lastRenderedPageBreak/>
        <w:t>平昌县归仁里（现平昌县江口镇归仁）生长人士，</w:t>
      </w:r>
      <w:proofErr w:type="gramStart"/>
      <w:r>
        <w:rPr>
          <w:rFonts w:ascii="仿宋" w:eastAsia="仿宋" w:hAnsi="仿宋" w:hint="eastAsia"/>
          <w:sz w:val="30"/>
          <w:szCs w:val="30"/>
        </w:rPr>
        <w:t>落业陕西</w:t>
      </w:r>
      <w:proofErr w:type="gramEnd"/>
      <w:r>
        <w:rPr>
          <w:rFonts w:ascii="仿宋" w:eastAsia="仿宋" w:hAnsi="仿宋" w:hint="eastAsia"/>
          <w:sz w:val="30"/>
          <w:szCs w:val="30"/>
        </w:rPr>
        <w:t>紫阳县麻柳镇二洲垭，公元1667年（丁</w:t>
      </w:r>
      <w:proofErr w:type="gramStart"/>
      <w:r>
        <w:rPr>
          <w:rFonts w:ascii="仿宋" w:eastAsia="仿宋" w:hAnsi="仿宋" w:hint="eastAsia"/>
          <w:sz w:val="30"/>
          <w:szCs w:val="30"/>
        </w:rPr>
        <w:t>未年</w:t>
      </w:r>
      <w:proofErr w:type="gramEnd"/>
      <w:r>
        <w:rPr>
          <w:rFonts w:ascii="仿宋" w:eastAsia="仿宋" w:hAnsi="仿宋" w:hint="eastAsia"/>
          <w:sz w:val="30"/>
          <w:szCs w:val="30"/>
        </w:rPr>
        <w:t>）4月21日亥时在麻柳黄家坪告终。妻唐氏，葬于四川省宣汉县红峰镇王家洞，生长子王忠臣，次子王现臣；妻闻氏，四川省通江县两河口镇青树</w:t>
      </w:r>
      <w:proofErr w:type="gramStart"/>
      <w:r>
        <w:rPr>
          <w:rFonts w:ascii="仿宋" w:eastAsia="仿宋" w:hAnsi="仿宋" w:hint="eastAsia"/>
          <w:sz w:val="30"/>
          <w:szCs w:val="30"/>
        </w:rPr>
        <w:t>垭</w:t>
      </w:r>
      <w:proofErr w:type="gramEnd"/>
      <w:r>
        <w:rPr>
          <w:rFonts w:ascii="仿宋" w:eastAsia="仿宋" w:hAnsi="仿宋" w:hint="eastAsia"/>
          <w:sz w:val="30"/>
          <w:szCs w:val="30"/>
        </w:rPr>
        <w:t>生长人士，生长子王环，次子王现。</w:t>
      </w:r>
    </w:p>
    <w:p w:rsidR="009441E5" w:rsidRDefault="009441E5" w:rsidP="009441E5">
      <w:pPr>
        <w:ind w:firstLineChars="202" w:firstLine="606"/>
        <w:rPr>
          <w:ins w:id="9" w:author="User" w:date="2019-04-27T12:25:00Z"/>
          <w:rFonts w:ascii="仿宋" w:eastAsia="仿宋" w:hAnsi="仿宋"/>
          <w:sz w:val="30"/>
          <w:szCs w:val="30"/>
        </w:rPr>
      </w:pPr>
    </w:p>
    <w:p w:rsidR="009441E5" w:rsidRDefault="009441E5" w:rsidP="009441E5">
      <w:pPr>
        <w:ind w:firstLineChars="202" w:firstLine="606"/>
        <w:rPr>
          <w:ins w:id="10" w:author="User" w:date="2019-04-27T12:25:00Z"/>
          <w:rFonts w:ascii="仿宋" w:eastAsia="仿宋" w:hAnsi="仿宋"/>
          <w:sz w:val="30"/>
          <w:szCs w:val="30"/>
        </w:rPr>
      </w:pPr>
      <w:ins w:id="11" w:author="User" w:date="2019-04-27T12:25:00Z">
        <w:r>
          <w:rPr>
            <w:rFonts w:ascii="仿宋" w:eastAsia="仿宋" w:hAnsi="仿宋"/>
            <w:sz w:val="30"/>
            <w:szCs w:val="30"/>
          </w:rPr>
          <w:br w:type="page"/>
        </w:r>
      </w:ins>
    </w:p>
    <w:p w:rsidR="009441E5" w:rsidRPr="00341EC8" w:rsidRDefault="009441E5">
      <w:pPr>
        <w:pStyle w:val="1"/>
        <w:ind w:firstLine="424"/>
        <w:rPr>
          <w:ins w:id="12" w:author="User" w:date="2019-04-27T12:26:00Z"/>
          <w:color w:val="002060"/>
        </w:rPr>
        <w:pPrChange w:id="13" w:author="User" w:date="2019-04-27T14:12:00Z">
          <w:pPr>
            <w:ind w:firstLineChars="202" w:firstLine="424"/>
          </w:pPr>
        </w:pPrChange>
      </w:pPr>
      <w:bookmarkStart w:id="14" w:name="_Toc7449467"/>
      <w:ins w:id="15" w:author="User" w:date="2019-04-27T12:26:00Z">
        <w:r w:rsidRPr="00341EC8">
          <w:rPr>
            <w:rFonts w:hint="eastAsia"/>
            <w:color w:val="002060"/>
          </w:rPr>
          <w:lastRenderedPageBreak/>
          <w:t>附</w:t>
        </w:r>
      </w:ins>
      <w:ins w:id="16" w:author="User" w:date="2019-04-27T13:45:00Z">
        <w:r w:rsidR="00DC064A" w:rsidRPr="00341EC8">
          <w:rPr>
            <w:rFonts w:hint="eastAsia"/>
            <w:color w:val="002060"/>
          </w:rPr>
          <w:t>相关县志截图</w:t>
        </w:r>
      </w:ins>
      <w:bookmarkEnd w:id="14"/>
    </w:p>
    <w:p w:rsidR="009441E5" w:rsidRPr="00341EC8" w:rsidRDefault="009441E5">
      <w:pPr>
        <w:pStyle w:val="2"/>
        <w:ind w:firstLine="424"/>
        <w:rPr>
          <w:ins w:id="17" w:author="User" w:date="2019-04-27T12:26:00Z"/>
          <w:color w:val="002060"/>
        </w:rPr>
        <w:pPrChange w:id="18" w:author="User" w:date="2019-04-27T14:12:00Z">
          <w:pPr>
            <w:ind w:firstLineChars="202" w:firstLine="424"/>
          </w:pPr>
        </w:pPrChange>
      </w:pPr>
      <w:bookmarkStart w:id="19" w:name="_Toc7449468"/>
      <w:ins w:id="20" w:author="User" w:date="2019-04-27T12:26:00Z">
        <w:r w:rsidRPr="00341EC8">
          <w:rPr>
            <w:rFonts w:hint="eastAsia"/>
            <w:color w:val="002060"/>
          </w:rPr>
          <w:t>1683</w:t>
        </w:r>
        <w:r w:rsidRPr="00341EC8">
          <w:rPr>
            <w:rFonts w:hint="eastAsia"/>
            <w:color w:val="002060"/>
          </w:rPr>
          <w:t>年</w:t>
        </w:r>
        <w:proofErr w:type="gramStart"/>
        <w:r w:rsidRPr="00341EC8">
          <w:rPr>
            <w:rFonts w:hint="eastAsia"/>
            <w:color w:val="002060"/>
          </w:rPr>
          <w:t>史左编</w:t>
        </w:r>
        <w:proofErr w:type="gramEnd"/>
        <w:r w:rsidRPr="00341EC8">
          <w:rPr>
            <w:rFonts w:hint="eastAsia"/>
            <w:color w:val="002060"/>
          </w:rPr>
          <w:t>西乡县志有关归仁里截图</w:t>
        </w:r>
        <w:bookmarkEnd w:id="19"/>
      </w:ins>
    </w:p>
    <w:p w:rsidR="009441E5" w:rsidRDefault="009441E5" w:rsidP="009441E5">
      <w:pPr>
        <w:ind w:firstLineChars="202" w:firstLine="424"/>
        <w:rPr>
          <w:ins w:id="21" w:author="User" w:date="2019-04-27T12:19:00Z"/>
          <w:rFonts w:ascii="仿宋" w:eastAsia="仿宋" w:hAnsi="仿宋"/>
          <w:sz w:val="30"/>
          <w:szCs w:val="30"/>
        </w:rPr>
      </w:pPr>
      <w:ins w:id="22" w:author="User" w:date="2019-04-27T12:32:00Z">
        <w:r>
          <w:rPr>
            <w:noProof/>
          </w:rPr>
          <w:drawing>
            <wp:inline distT="0" distB="0" distL="0" distR="0" wp14:anchorId="78963ED2" wp14:editId="36244604">
              <wp:extent cx="5274310" cy="3323914"/>
              <wp:effectExtent l="0" t="0" r="2540" b="0"/>
              <wp:docPr id="1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3239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441E5" w:rsidRDefault="009441E5" w:rsidP="009441E5">
      <w:pPr>
        <w:ind w:firstLineChars="202" w:firstLine="424"/>
        <w:rPr>
          <w:ins w:id="23" w:author="User" w:date="2019-04-27T12:34:00Z"/>
          <w:rFonts w:ascii="仿宋" w:eastAsia="仿宋" w:hAnsi="仿宋"/>
          <w:sz w:val="30"/>
          <w:szCs w:val="30"/>
        </w:rPr>
      </w:pPr>
      <w:ins w:id="24" w:author="User" w:date="2019-04-27T12:34:00Z">
        <w:r>
          <w:rPr>
            <w:noProof/>
          </w:rPr>
          <w:lastRenderedPageBreak/>
          <w:drawing>
            <wp:inline distT="0" distB="0" distL="0" distR="0" wp14:anchorId="784DD422" wp14:editId="1FC2C58C">
              <wp:extent cx="5274310" cy="4129711"/>
              <wp:effectExtent l="0" t="0" r="2540" b="4445"/>
              <wp:docPr id="2" name="图片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12971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441E5" w:rsidRDefault="00DC064A" w:rsidP="009441E5">
      <w:pPr>
        <w:ind w:firstLineChars="202" w:firstLine="606"/>
        <w:rPr>
          <w:ins w:id="25" w:author="User" w:date="2019-04-27T12:36:00Z"/>
          <w:rFonts w:ascii="仿宋" w:eastAsia="仿宋" w:hAnsi="仿宋"/>
          <w:sz w:val="30"/>
          <w:szCs w:val="30"/>
        </w:rPr>
      </w:pPr>
      <w:ins w:id="26" w:author="User" w:date="2019-04-27T12:35:00Z">
        <w:r>
          <w:rPr>
            <w:rFonts w:ascii="仿宋" w:eastAsia="仿宋" w:hAnsi="仿宋" w:hint="eastAsia"/>
            <w:sz w:val="30"/>
            <w:szCs w:val="30"/>
          </w:rPr>
          <w:t>这里</w:t>
        </w:r>
        <w:r w:rsidR="009441E5">
          <w:rPr>
            <w:rFonts w:ascii="仿宋" w:eastAsia="仿宋" w:hAnsi="仿宋" w:hint="eastAsia"/>
            <w:sz w:val="30"/>
            <w:szCs w:val="30"/>
          </w:rPr>
          <w:t>列</w:t>
        </w:r>
      </w:ins>
      <w:ins w:id="27" w:author="User" w:date="2019-04-27T13:48:00Z">
        <w:r>
          <w:rPr>
            <w:rFonts w:ascii="仿宋" w:eastAsia="仿宋" w:hAnsi="仿宋" w:hint="eastAsia"/>
            <w:sz w:val="30"/>
            <w:szCs w:val="30"/>
          </w:rPr>
          <w:t>出</w:t>
        </w:r>
      </w:ins>
      <w:ins w:id="28" w:author="User" w:date="2019-04-27T12:35:00Z">
        <w:r w:rsidR="009441E5">
          <w:rPr>
            <w:rFonts w:ascii="仿宋" w:eastAsia="仿宋" w:hAnsi="仿宋" w:hint="eastAsia"/>
            <w:sz w:val="30"/>
            <w:szCs w:val="30"/>
          </w:rPr>
          <w:t>了归仁里名称，</w:t>
        </w:r>
      </w:ins>
      <w:ins w:id="29" w:author="User" w:date="2019-04-27T13:48:00Z">
        <w:r>
          <w:rPr>
            <w:rFonts w:ascii="仿宋" w:eastAsia="仿宋" w:hAnsi="仿宋" w:hint="eastAsia"/>
            <w:sz w:val="30"/>
            <w:szCs w:val="30"/>
          </w:rPr>
          <w:t>但</w:t>
        </w:r>
      </w:ins>
      <w:ins w:id="30" w:author="User" w:date="2019-04-27T12:35:00Z">
        <w:r w:rsidR="009441E5">
          <w:rPr>
            <w:rFonts w:ascii="仿宋" w:eastAsia="仿宋" w:hAnsi="仿宋" w:hint="eastAsia"/>
            <w:sz w:val="30"/>
            <w:szCs w:val="30"/>
          </w:rPr>
          <w:t>并</w:t>
        </w:r>
      </w:ins>
      <w:ins w:id="31" w:author="User" w:date="2019-04-27T12:36:00Z">
        <w:r w:rsidR="009441E5">
          <w:rPr>
            <w:rFonts w:ascii="仿宋" w:eastAsia="仿宋" w:hAnsi="仿宋" w:hint="eastAsia"/>
            <w:sz w:val="30"/>
            <w:szCs w:val="30"/>
          </w:rPr>
          <w:t>无说明具体位置</w:t>
        </w:r>
      </w:ins>
    </w:p>
    <w:p w:rsidR="009441E5" w:rsidRDefault="00732330">
      <w:pPr>
        <w:pStyle w:val="2"/>
        <w:ind w:firstLine="424"/>
        <w:rPr>
          <w:ins w:id="32" w:author="User" w:date="2019-04-27T12:41:00Z"/>
        </w:rPr>
        <w:pPrChange w:id="33" w:author="User" w:date="2019-04-27T14:12:00Z">
          <w:pPr>
            <w:ind w:firstLineChars="202" w:firstLine="424"/>
          </w:pPr>
        </w:pPrChange>
      </w:pPr>
      <w:bookmarkStart w:id="34" w:name="_Toc7449469"/>
      <w:ins w:id="35" w:author="User" w:date="2019-04-27T12:41:00Z">
        <w:r>
          <w:rPr>
            <w:rFonts w:hint="eastAsia"/>
          </w:rPr>
          <w:lastRenderedPageBreak/>
          <w:t>1948</w:t>
        </w:r>
        <w:r>
          <w:rPr>
            <w:rFonts w:hint="eastAsia"/>
          </w:rPr>
          <w:t>年薛祥绥编西乡县志</w:t>
        </w:r>
      </w:ins>
      <w:ins w:id="36" w:author="User" w:date="2019-04-27T13:40:00Z">
        <w:r w:rsidR="00DC064A">
          <w:rPr>
            <w:rFonts w:hint="eastAsia"/>
          </w:rPr>
          <w:t>有关归仁里</w:t>
        </w:r>
      </w:ins>
      <w:ins w:id="37" w:author="User" w:date="2019-04-27T12:41:00Z">
        <w:r>
          <w:rPr>
            <w:rFonts w:hint="eastAsia"/>
          </w:rPr>
          <w:t>截图</w:t>
        </w:r>
        <w:bookmarkEnd w:id="34"/>
      </w:ins>
    </w:p>
    <w:p w:rsidR="00732330" w:rsidRDefault="00732330" w:rsidP="00732330">
      <w:pPr>
        <w:ind w:firstLineChars="202" w:firstLine="424"/>
        <w:rPr>
          <w:ins w:id="38" w:author="User" w:date="2019-04-27T12:42:00Z"/>
          <w:rFonts w:ascii="仿宋" w:eastAsia="仿宋" w:hAnsi="仿宋"/>
          <w:sz w:val="30"/>
          <w:szCs w:val="30"/>
        </w:rPr>
      </w:pPr>
      <w:ins w:id="39" w:author="User" w:date="2019-04-27T12:41:00Z">
        <w:r>
          <w:rPr>
            <w:noProof/>
          </w:rPr>
          <w:drawing>
            <wp:inline distT="0" distB="0" distL="0" distR="0" wp14:anchorId="773EBE63" wp14:editId="47CB4E68">
              <wp:extent cx="3645087" cy="5423179"/>
              <wp:effectExtent l="0" t="0" r="0" b="6350"/>
              <wp:docPr id="3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45087" cy="54231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32330" w:rsidRDefault="00732330" w:rsidP="00732330">
      <w:pPr>
        <w:ind w:firstLineChars="202" w:firstLine="606"/>
        <w:rPr>
          <w:ins w:id="40" w:author="User" w:date="2019-04-27T12:42:00Z"/>
          <w:rFonts w:ascii="仿宋" w:eastAsia="仿宋" w:hAnsi="仿宋"/>
          <w:sz w:val="30"/>
          <w:szCs w:val="30"/>
        </w:rPr>
      </w:pPr>
      <w:ins w:id="41" w:author="User" w:date="2019-04-27T12:42:00Z">
        <w:r>
          <w:rPr>
            <w:rFonts w:ascii="仿宋" w:eastAsia="仿宋" w:hAnsi="仿宋" w:hint="eastAsia"/>
            <w:sz w:val="30"/>
            <w:szCs w:val="30"/>
          </w:rPr>
          <w:t>这里列明归仁里为二里桥一带</w:t>
        </w:r>
      </w:ins>
      <w:ins w:id="42" w:author="User" w:date="2019-04-27T13:49:00Z">
        <w:r w:rsidR="00DC064A">
          <w:rPr>
            <w:rFonts w:ascii="仿宋" w:eastAsia="仿宋" w:hAnsi="仿宋" w:hint="eastAsia"/>
            <w:sz w:val="30"/>
            <w:szCs w:val="30"/>
          </w:rPr>
          <w:t>（现西乡县城似乎还有二里桥遗名）</w:t>
        </w:r>
      </w:ins>
      <w:ins w:id="43" w:author="User" w:date="2019-04-27T12:42:00Z">
        <w:r>
          <w:rPr>
            <w:rFonts w:ascii="仿宋" w:eastAsia="仿宋" w:hAnsi="仿宋" w:hint="eastAsia"/>
            <w:sz w:val="30"/>
            <w:szCs w:val="30"/>
          </w:rPr>
          <w:t>。</w:t>
        </w:r>
      </w:ins>
    </w:p>
    <w:p w:rsidR="00732330" w:rsidRDefault="00732330" w:rsidP="00732330">
      <w:pPr>
        <w:ind w:firstLineChars="202" w:firstLine="606"/>
        <w:rPr>
          <w:ins w:id="44" w:author="User" w:date="2019-04-27T12:43:00Z"/>
          <w:rFonts w:ascii="仿宋" w:eastAsia="仿宋" w:hAnsi="仿宋"/>
          <w:sz w:val="30"/>
          <w:szCs w:val="30"/>
        </w:rPr>
      </w:pPr>
    </w:p>
    <w:p w:rsidR="00DC064A" w:rsidRDefault="00DC064A" w:rsidP="00732330">
      <w:pPr>
        <w:ind w:firstLineChars="202" w:firstLine="606"/>
        <w:rPr>
          <w:ins w:id="45" w:author="User" w:date="2019-04-27T13:33:00Z"/>
          <w:rFonts w:ascii="仿宋" w:eastAsia="仿宋" w:hAnsi="仿宋"/>
          <w:sz w:val="30"/>
          <w:szCs w:val="30"/>
        </w:rPr>
      </w:pPr>
      <w:ins w:id="46" w:author="User" w:date="2019-04-27T13:33:00Z">
        <w:r>
          <w:rPr>
            <w:rFonts w:ascii="仿宋" w:eastAsia="仿宋" w:hAnsi="仿宋"/>
            <w:sz w:val="30"/>
            <w:szCs w:val="30"/>
          </w:rPr>
          <w:br w:type="page"/>
        </w:r>
      </w:ins>
    </w:p>
    <w:p w:rsidR="00732330" w:rsidRDefault="00732330">
      <w:pPr>
        <w:pStyle w:val="2"/>
        <w:ind w:firstLine="424"/>
        <w:rPr>
          <w:ins w:id="47" w:author="User" w:date="2019-04-27T12:44:00Z"/>
        </w:rPr>
        <w:pPrChange w:id="48" w:author="User" w:date="2019-04-27T14:12:00Z">
          <w:pPr>
            <w:ind w:firstLineChars="202" w:firstLine="424"/>
          </w:pPr>
        </w:pPrChange>
      </w:pPr>
      <w:bookmarkStart w:id="49" w:name="_Toc7449470"/>
      <w:ins w:id="50" w:author="User" w:date="2019-04-27T12:44:00Z">
        <w:r>
          <w:rPr>
            <w:rFonts w:hint="eastAsia"/>
          </w:rPr>
          <w:lastRenderedPageBreak/>
          <w:t>西乡县乡土志里有关归仁里截图</w:t>
        </w:r>
        <w:bookmarkEnd w:id="49"/>
      </w:ins>
    </w:p>
    <w:p w:rsidR="00732330" w:rsidRDefault="00DC064A">
      <w:pPr>
        <w:ind w:firstLineChars="202" w:firstLine="606"/>
        <w:rPr>
          <w:ins w:id="51" w:author="User" w:date="2019-04-27T12:45:00Z"/>
          <w:rFonts w:ascii="仿宋" w:eastAsia="仿宋" w:hAnsi="仿宋"/>
          <w:sz w:val="30"/>
          <w:szCs w:val="30"/>
        </w:rPr>
        <w:pPrChange w:id="52" w:author="User" w:date="2019-04-27T14:16:00Z">
          <w:pPr>
            <w:ind w:firstLineChars="202" w:firstLine="424"/>
          </w:pPr>
        </w:pPrChange>
      </w:pPr>
      <w:ins w:id="53" w:author="User" w:date="2019-04-27T13:53:00Z">
        <w:r>
          <w:rPr>
            <w:rFonts w:ascii="仿宋" w:eastAsia="仿宋" w:hAnsi="仿宋"/>
            <w:noProof/>
            <w:sz w:val="30"/>
            <w:szCs w:val="30"/>
            <w:rPrChange w:id="54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38F01155" wp14:editId="6CD5BFBF">
                  <wp:simplePos x="0" y="0"/>
                  <wp:positionH relativeFrom="column">
                    <wp:posOffset>949325</wp:posOffset>
                  </wp:positionH>
                  <wp:positionV relativeFrom="paragraph">
                    <wp:posOffset>22860</wp:posOffset>
                  </wp:positionV>
                  <wp:extent cx="31750" cy="1936750"/>
                  <wp:effectExtent l="19050" t="19050" r="25400" b="6350"/>
                  <wp:wrapNone/>
                  <wp:docPr id="12" name="直接连接符 1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31750" cy="193675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2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75pt,1.8pt" to="77.25pt,15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" strokecolor="red" strokeweight="2.5pt"/>
              </w:pict>
            </mc:Fallback>
          </mc:AlternateContent>
        </w:r>
        <w:r>
          <w:rPr>
            <w:rFonts w:ascii="仿宋" w:eastAsia="仿宋" w:hAnsi="仿宋"/>
            <w:noProof/>
            <w:sz w:val="30"/>
            <w:szCs w:val="30"/>
            <w:rPrChange w:id="55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5F29E25E" wp14:editId="64DE2436">
                  <wp:simplePos x="0" y="0"/>
                  <wp:positionH relativeFrom="column">
                    <wp:posOffset>384175</wp:posOffset>
                  </wp:positionH>
                  <wp:positionV relativeFrom="paragraph">
                    <wp:posOffset>1959610</wp:posOffset>
                  </wp:positionV>
                  <wp:extent cx="596900" cy="0"/>
                  <wp:effectExtent l="0" t="19050" r="12700" b="19050"/>
                  <wp:wrapNone/>
                  <wp:docPr id="11" name="直接连接符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96900" cy="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id="直接连接符 11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25pt,154.3pt" to="77.25pt,15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" strokecolor="red" strokeweight="2.5pt"/>
              </w:pict>
            </mc:Fallback>
          </mc:AlternateContent>
        </w:r>
      </w:ins>
      <w:ins w:id="56" w:author="User" w:date="2019-04-27T13:52:00Z">
        <w:r>
          <w:rPr>
            <w:rFonts w:ascii="仿宋" w:eastAsia="仿宋" w:hAnsi="仿宋"/>
            <w:noProof/>
            <w:sz w:val="30"/>
            <w:szCs w:val="30"/>
            <w:rPrChange w:id="57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9201352" wp14:editId="1E91F341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22860</wp:posOffset>
                  </wp:positionV>
                  <wp:extent cx="596900" cy="0"/>
                  <wp:effectExtent l="0" t="19050" r="12700" b="19050"/>
                  <wp:wrapNone/>
                  <wp:docPr id="10" name="直接连接符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969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id="直接连接符 10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75pt,1.8pt" to="74.7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" strokecolor="red" strokeweight="2.5pt"/>
              </w:pict>
            </mc:Fallback>
          </mc:AlternateContent>
        </w:r>
      </w:ins>
      <w:ins w:id="58" w:author="User" w:date="2019-04-27T13:51:00Z">
        <w:r>
          <w:rPr>
            <w:rFonts w:ascii="仿宋" w:eastAsia="仿宋" w:hAnsi="仿宋"/>
            <w:noProof/>
            <w:sz w:val="30"/>
            <w:szCs w:val="30"/>
            <w:rPrChange w:id="59">
              <w:rPr>
                <w:noProof/>
              </w:rPr>
            </w:rPrChange>
          </w:rPr>
          <w:drawing>
            <wp:inline distT="0" distB="0" distL="0" distR="0">
              <wp:extent cx="4019550" cy="6038850"/>
              <wp:effectExtent l="0" t="0" r="0" b="0"/>
              <wp:docPr id="8" name="图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132.png"/>
                      <pic:cNvPicPr/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19550" cy="6038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E3BF7" w:rsidRDefault="00DC064A">
      <w:pPr>
        <w:ind w:firstLineChars="202" w:firstLine="606"/>
        <w:rPr>
          <w:ins w:id="60" w:author="User" w:date="2019-04-27T12:45:00Z"/>
          <w:rFonts w:ascii="仿宋" w:eastAsia="仿宋" w:hAnsi="仿宋"/>
          <w:sz w:val="30"/>
          <w:szCs w:val="30"/>
        </w:rPr>
        <w:pPrChange w:id="61" w:author="User" w:date="2019-04-27T14:16:00Z">
          <w:pPr>
            <w:ind w:firstLineChars="202" w:firstLine="424"/>
          </w:pPr>
        </w:pPrChange>
      </w:pPr>
      <w:ins w:id="62" w:author="User" w:date="2019-04-27T13:55:00Z">
        <w:r>
          <w:rPr>
            <w:rFonts w:ascii="仿宋" w:eastAsia="仿宋" w:hAnsi="仿宋"/>
            <w:noProof/>
            <w:sz w:val="30"/>
            <w:szCs w:val="30"/>
            <w:rPrChange w:id="63">
              <w:rPr>
                <w:noProof/>
              </w:rPr>
            </w:rPrChange>
          </w:rPr>
          <w:lastRenderedPageBreak/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23331321" wp14:editId="7971AC3B">
                  <wp:simplePos x="0" y="0"/>
                  <wp:positionH relativeFrom="column">
                    <wp:posOffset>3095625</wp:posOffset>
                  </wp:positionH>
                  <wp:positionV relativeFrom="paragraph">
                    <wp:posOffset>88900</wp:posOffset>
                  </wp:positionV>
                  <wp:extent cx="22225" cy="1917700"/>
                  <wp:effectExtent l="19050" t="19050" r="34925" b="6350"/>
                  <wp:wrapNone/>
                  <wp:docPr id="16" name="直接连接符 1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22225" cy="191770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6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75pt,7pt" to="245.5pt,1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" strokecolor="red" strokeweight="2.5pt"/>
              </w:pict>
            </mc:Fallback>
          </mc:AlternateContent>
        </w:r>
        <w:r>
          <w:rPr>
            <w:rFonts w:ascii="仿宋" w:eastAsia="仿宋" w:hAnsi="仿宋"/>
            <w:noProof/>
            <w:sz w:val="30"/>
            <w:szCs w:val="30"/>
            <w:rPrChange w:id="64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70528" behindDoc="0" locked="0" layoutInCell="1" allowOverlap="1" wp14:anchorId="60C587EF" wp14:editId="14FCCB8C">
                  <wp:simplePos x="0" y="0"/>
                  <wp:positionH relativeFrom="column">
                    <wp:posOffset>3117850</wp:posOffset>
                  </wp:positionH>
                  <wp:positionV relativeFrom="paragraph">
                    <wp:posOffset>1990725</wp:posOffset>
                  </wp:positionV>
                  <wp:extent cx="1298575" cy="15875"/>
                  <wp:effectExtent l="19050" t="19050" r="15875" b="22225"/>
                  <wp:wrapNone/>
                  <wp:docPr id="15" name="直接连接符 1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1298575" cy="15875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5" o:spid="_x0000_s1026" style="position:absolute;left:0;text-align:lef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5pt,156.75pt" to="347.75pt,1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" strokecolor="red" strokeweight="2.5pt"/>
              </w:pict>
            </mc:Fallback>
          </mc:AlternateContent>
        </w:r>
      </w:ins>
      <w:ins w:id="65" w:author="User" w:date="2019-04-27T13:54:00Z">
        <w:r>
          <w:rPr>
            <w:rFonts w:ascii="仿宋" w:eastAsia="仿宋" w:hAnsi="仿宋"/>
            <w:noProof/>
            <w:sz w:val="30"/>
            <w:szCs w:val="30"/>
            <w:rPrChange w:id="66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411966AB" wp14:editId="0684796E">
                  <wp:simplePos x="0" y="0"/>
                  <wp:positionH relativeFrom="column">
                    <wp:posOffset>3095625</wp:posOffset>
                  </wp:positionH>
                  <wp:positionV relativeFrom="paragraph">
                    <wp:posOffset>73025</wp:posOffset>
                  </wp:positionV>
                  <wp:extent cx="1298575" cy="15875"/>
                  <wp:effectExtent l="19050" t="19050" r="15875" b="22225"/>
                  <wp:wrapNone/>
                  <wp:docPr id="14" name="直接连接符 1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1298575" cy="15875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4" o:spid="_x0000_s1026" style="position:absolute;left:0;text-align:lef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75pt,5.75pt" to="346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" strokecolor="red" strokeweight="2.5pt"/>
              </w:pict>
            </mc:Fallback>
          </mc:AlternateContent>
        </w:r>
      </w:ins>
      <w:ins w:id="67" w:author="User" w:date="2019-04-27T13:51:00Z">
        <w:r>
          <w:rPr>
            <w:rFonts w:ascii="仿宋" w:eastAsia="仿宋" w:hAnsi="仿宋"/>
            <w:noProof/>
            <w:sz w:val="30"/>
            <w:szCs w:val="30"/>
            <w:rPrChange w:id="68">
              <w:rPr>
                <w:noProof/>
              </w:rPr>
            </w:rPrChange>
          </w:rPr>
          <w:drawing>
            <wp:inline distT="0" distB="0" distL="0" distR="0" wp14:anchorId="33EB6020" wp14:editId="67D382C4">
              <wp:extent cx="4032250" cy="6064250"/>
              <wp:effectExtent l="0" t="0" r="6350" b="0"/>
              <wp:docPr id="9" name="图片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133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32250" cy="6064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E3BF7" w:rsidRDefault="009E3BF7" w:rsidP="00732330">
      <w:pPr>
        <w:ind w:firstLineChars="202" w:firstLine="606"/>
        <w:rPr>
          <w:ins w:id="69" w:author="User" w:date="2019-04-27T13:11:00Z"/>
          <w:rFonts w:ascii="仿宋" w:eastAsia="仿宋" w:hAnsi="仿宋"/>
          <w:sz w:val="30"/>
          <w:szCs w:val="30"/>
        </w:rPr>
      </w:pPr>
      <w:ins w:id="70" w:author="User" w:date="2019-04-27T12:45:00Z">
        <w:r>
          <w:rPr>
            <w:rFonts w:ascii="仿宋" w:eastAsia="仿宋" w:hAnsi="仿宋" w:hint="eastAsia"/>
            <w:sz w:val="30"/>
            <w:szCs w:val="30"/>
          </w:rPr>
          <w:t>这里明确</w:t>
        </w:r>
      </w:ins>
      <w:ins w:id="71" w:author="User" w:date="2019-04-27T13:11:00Z">
        <w:r w:rsidR="00F62471">
          <w:rPr>
            <w:rFonts w:ascii="仿宋" w:eastAsia="仿宋" w:hAnsi="仿宋" w:hint="eastAsia"/>
            <w:sz w:val="30"/>
            <w:szCs w:val="30"/>
          </w:rPr>
          <w:t>记载</w:t>
        </w:r>
      </w:ins>
      <w:ins w:id="72" w:author="User" w:date="2019-04-27T12:45:00Z">
        <w:r>
          <w:rPr>
            <w:rFonts w:ascii="仿宋" w:eastAsia="仿宋" w:hAnsi="仿宋" w:hint="eastAsia"/>
            <w:sz w:val="30"/>
            <w:szCs w:val="30"/>
          </w:rPr>
          <w:t>了归仁里的东南西北四界</w:t>
        </w:r>
      </w:ins>
      <w:ins w:id="73" w:author="User" w:date="2019-04-27T13:11:00Z">
        <w:r w:rsidR="00F62471">
          <w:rPr>
            <w:rFonts w:ascii="仿宋" w:eastAsia="仿宋" w:hAnsi="仿宋" w:hint="eastAsia"/>
            <w:sz w:val="30"/>
            <w:szCs w:val="30"/>
          </w:rPr>
          <w:t>：</w:t>
        </w:r>
      </w:ins>
      <w:ins w:id="74" w:author="User" w:date="2019-04-27T13:10:00Z">
        <w:r w:rsidR="00F62471">
          <w:rPr>
            <w:rFonts w:ascii="仿宋" w:eastAsia="仿宋" w:hAnsi="仿宋" w:hint="eastAsia"/>
            <w:sz w:val="30"/>
            <w:szCs w:val="30"/>
          </w:rPr>
          <w:t>东接县城，</w:t>
        </w:r>
      </w:ins>
      <w:ins w:id="75" w:author="User" w:date="2019-04-27T13:11:00Z">
        <w:r w:rsidR="00F62471">
          <w:rPr>
            <w:rFonts w:ascii="仿宋" w:eastAsia="仿宋" w:hAnsi="仿宋" w:hint="eastAsia"/>
            <w:sz w:val="30"/>
            <w:szCs w:val="30"/>
          </w:rPr>
          <w:t>西接古园铺，南接木马河，北接古园铺。</w:t>
        </w:r>
      </w:ins>
      <w:ins w:id="76" w:author="User" w:date="2019-04-27T13:42:00Z">
        <w:r w:rsidR="00DC064A">
          <w:rPr>
            <w:rFonts w:ascii="仿宋" w:eastAsia="仿宋" w:hAnsi="仿宋" w:hint="eastAsia"/>
            <w:sz w:val="30"/>
            <w:szCs w:val="30"/>
          </w:rPr>
          <w:t>（归仁里的信息在原书中放在了两页，归仁里排在西路十五区之首）</w:t>
        </w:r>
      </w:ins>
    </w:p>
    <w:p w:rsidR="00F62471" w:rsidRDefault="00F62471" w:rsidP="00732330">
      <w:pPr>
        <w:ind w:firstLineChars="202" w:firstLine="606"/>
        <w:rPr>
          <w:ins w:id="77" w:author="User" w:date="2019-04-27T13:30:00Z"/>
          <w:rFonts w:ascii="仿宋" w:eastAsia="仿宋" w:hAnsi="仿宋"/>
          <w:sz w:val="30"/>
          <w:szCs w:val="30"/>
        </w:rPr>
      </w:pPr>
    </w:p>
    <w:p w:rsidR="00DC064A" w:rsidRDefault="00DC064A" w:rsidP="00732330">
      <w:pPr>
        <w:ind w:firstLineChars="202" w:firstLine="606"/>
        <w:rPr>
          <w:ins w:id="78" w:author="User" w:date="2019-04-27T13:33:00Z"/>
          <w:rFonts w:ascii="仿宋" w:eastAsia="仿宋" w:hAnsi="仿宋"/>
          <w:sz w:val="30"/>
          <w:szCs w:val="30"/>
        </w:rPr>
      </w:pPr>
      <w:ins w:id="79" w:author="User" w:date="2019-04-27T13:33:00Z">
        <w:r>
          <w:rPr>
            <w:rFonts w:ascii="仿宋" w:eastAsia="仿宋" w:hAnsi="仿宋"/>
            <w:sz w:val="30"/>
            <w:szCs w:val="30"/>
          </w:rPr>
          <w:br w:type="page"/>
        </w:r>
      </w:ins>
    </w:p>
    <w:p w:rsidR="00DC064A" w:rsidRDefault="00DC064A">
      <w:pPr>
        <w:pStyle w:val="2"/>
        <w:ind w:firstLine="424"/>
        <w:rPr>
          <w:ins w:id="80" w:author="User" w:date="2019-04-27T13:31:00Z"/>
        </w:rPr>
        <w:pPrChange w:id="81" w:author="User" w:date="2019-04-27T14:12:00Z">
          <w:pPr>
            <w:ind w:firstLineChars="202" w:firstLine="424"/>
          </w:pPr>
        </w:pPrChange>
      </w:pPr>
      <w:bookmarkStart w:id="82" w:name="_Toc7449471"/>
      <w:ins w:id="83" w:author="User" w:date="2019-04-27T13:31:00Z">
        <w:r>
          <w:rPr>
            <w:rFonts w:hint="eastAsia"/>
          </w:rPr>
          <w:lastRenderedPageBreak/>
          <w:t>1892</w:t>
        </w:r>
        <w:r>
          <w:rPr>
            <w:rFonts w:hint="eastAsia"/>
          </w:rPr>
          <w:t>年</w:t>
        </w:r>
        <w:proofErr w:type="gramStart"/>
        <w:r>
          <w:rPr>
            <w:rFonts w:hint="eastAsia"/>
          </w:rPr>
          <w:t>余修凤编定远厅志</w:t>
        </w:r>
      </w:ins>
      <w:proofErr w:type="gramEnd"/>
      <w:ins w:id="84" w:author="User" w:date="2019-04-27T13:43:00Z">
        <w:r>
          <w:rPr>
            <w:rFonts w:hint="eastAsia"/>
          </w:rPr>
          <w:t>有关</w:t>
        </w:r>
      </w:ins>
      <w:ins w:id="85" w:author="User" w:date="2019-04-27T13:31:00Z">
        <w:r>
          <w:rPr>
            <w:rFonts w:hint="eastAsia"/>
          </w:rPr>
          <w:t>归仁里截图</w:t>
        </w:r>
        <w:bookmarkEnd w:id="82"/>
      </w:ins>
    </w:p>
    <w:p w:rsidR="00DC064A" w:rsidRDefault="00DC064A" w:rsidP="00DC064A">
      <w:pPr>
        <w:ind w:firstLineChars="202" w:firstLine="424"/>
        <w:rPr>
          <w:ins w:id="86" w:author="User" w:date="2019-04-27T13:33:00Z"/>
          <w:rFonts w:ascii="仿宋" w:eastAsia="仿宋" w:hAnsi="仿宋"/>
          <w:sz w:val="30"/>
          <w:szCs w:val="30"/>
        </w:rPr>
      </w:pPr>
      <w:ins w:id="87" w:author="User" w:date="2019-04-27T13:43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1044575</wp:posOffset>
                  </wp:positionH>
                  <wp:positionV relativeFrom="paragraph">
                    <wp:posOffset>114935</wp:posOffset>
                  </wp:positionV>
                  <wp:extent cx="492125" cy="2933700"/>
                  <wp:effectExtent l="0" t="0" r="22225" b="19050"/>
                  <wp:wrapNone/>
                  <wp:docPr id="7" name="矩形 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92125" cy="29337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id="矩形 7" o:spid="_x0000_s1026" style="position:absolute;left:0;text-align:left;margin-left:82.25pt;margin-top:9.05pt;width:38.75pt;height:23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" fillcolor="#4f81bd [3204]" strokecolor="red" strokeweight="2pt">
                  <v:fill opacity="0"/>
                </v:rect>
              </w:pict>
            </mc:Fallback>
          </mc:AlternateContent>
        </w:r>
      </w:ins>
      <w:ins w:id="88" w:author="User" w:date="2019-04-27T13:31:00Z">
        <w:r>
          <w:rPr>
            <w:noProof/>
          </w:rPr>
          <w:drawing>
            <wp:inline distT="0" distB="0" distL="0" distR="0" wp14:anchorId="518784B7" wp14:editId="00F316B4">
              <wp:extent cx="5274310" cy="3555886"/>
              <wp:effectExtent l="0" t="0" r="2540" b="6985"/>
              <wp:docPr id="6" name="图片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5558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C064A" w:rsidRDefault="00DC064A" w:rsidP="00DC064A">
      <w:pPr>
        <w:ind w:firstLineChars="202" w:firstLine="606"/>
        <w:rPr>
          <w:ins w:id="89" w:author="User" w:date="2019-04-27T13:57:00Z"/>
          <w:rFonts w:ascii="仿宋" w:eastAsia="仿宋" w:hAnsi="仿宋"/>
          <w:sz w:val="30"/>
          <w:szCs w:val="30"/>
        </w:rPr>
      </w:pPr>
      <w:ins w:id="90" w:author="User" w:date="2019-04-27T13:33:00Z">
        <w:r>
          <w:rPr>
            <w:rFonts w:ascii="仿宋" w:eastAsia="仿宋" w:hAnsi="仿宋" w:hint="eastAsia"/>
            <w:sz w:val="30"/>
            <w:szCs w:val="30"/>
          </w:rPr>
          <w:t>这里的归仁里的位置</w:t>
        </w:r>
      </w:ins>
      <w:ins w:id="91" w:author="User" w:date="2019-04-27T13:35:00Z">
        <w:r>
          <w:rPr>
            <w:rFonts w:ascii="仿宋" w:eastAsia="仿宋" w:hAnsi="仿宋" w:hint="eastAsia"/>
            <w:sz w:val="30"/>
            <w:szCs w:val="30"/>
          </w:rPr>
          <w:t>指示比较明确，但与西乡县志中所载位置</w:t>
        </w:r>
      </w:ins>
      <w:ins w:id="92" w:author="User" w:date="2019-04-27T13:44:00Z">
        <w:r>
          <w:rPr>
            <w:rFonts w:ascii="仿宋" w:eastAsia="仿宋" w:hAnsi="仿宋" w:hint="eastAsia"/>
            <w:sz w:val="30"/>
            <w:szCs w:val="30"/>
          </w:rPr>
          <w:t>似</w:t>
        </w:r>
      </w:ins>
      <w:ins w:id="93" w:author="User" w:date="2019-04-27T13:35:00Z">
        <w:r>
          <w:rPr>
            <w:rFonts w:ascii="仿宋" w:eastAsia="仿宋" w:hAnsi="仿宋" w:hint="eastAsia"/>
            <w:sz w:val="30"/>
            <w:szCs w:val="30"/>
          </w:rPr>
          <w:t>不一致。</w:t>
        </w:r>
      </w:ins>
    </w:p>
    <w:p w:rsidR="00DC064A" w:rsidRPr="00F62471" w:rsidRDefault="00DC064A" w:rsidP="00DC064A">
      <w:pPr>
        <w:ind w:firstLineChars="202" w:firstLine="606"/>
        <w:rPr>
          <w:rFonts w:ascii="仿宋" w:eastAsia="仿宋" w:hAnsi="仿宋"/>
          <w:sz w:val="30"/>
          <w:szCs w:val="30"/>
        </w:rPr>
      </w:pPr>
      <w:ins w:id="94" w:author="User" w:date="2019-04-27T13:57:00Z">
        <w:r>
          <w:rPr>
            <w:rFonts w:ascii="仿宋" w:eastAsia="仿宋" w:hAnsi="仿宋" w:hint="eastAsia"/>
            <w:sz w:val="30"/>
            <w:szCs w:val="30"/>
          </w:rPr>
          <w:t>从</w:t>
        </w:r>
      </w:ins>
      <w:ins w:id="95" w:author="User" w:date="2019-04-27T13:58:00Z">
        <w:r>
          <w:rPr>
            <w:rFonts w:ascii="仿宋" w:eastAsia="仿宋" w:hAnsi="仿宋" w:hint="eastAsia"/>
            <w:sz w:val="30"/>
            <w:szCs w:val="30"/>
          </w:rPr>
          <w:t>上边这些资料中</w:t>
        </w:r>
      </w:ins>
      <w:ins w:id="96" w:author="User" w:date="2019-04-27T14:00:00Z">
        <w:r>
          <w:rPr>
            <w:rFonts w:ascii="仿宋" w:eastAsia="仿宋" w:hAnsi="仿宋" w:hint="eastAsia"/>
            <w:sz w:val="30"/>
            <w:szCs w:val="30"/>
          </w:rPr>
          <w:t>可看出</w:t>
        </w:r>
      </w:ins>
      <w:ins w:id="97" w:author="User" w:date="2019-04-27T13:58:00Z">
        <w:r>
          <w:rPr>
            <w:rFonts w:ascii="仿宋" w:eastAsia="仿宋" w:hAnsi="仿宋" w:hint="eastAsia"/>
            <w:sz w:val="30"/>
            <w:szCs w:val="30"/>
          </w:rPr>
          <w:t>，在</w:t>
        </w:r>
      </w:ins>
      <w:ins w:id="98" w:author="User" w:date="2019-04-27T13:57:00Z">
        <w:r>
          <w:rPr>
            <w:rFonts w:ascii="仿宋" w:eastAsia="仿宋" w:hAnsi="仿宋" w:hint="eastAsia"/>
            <w:sz w:val="30"/>
            <w:szCs w:val="30"/>
          </w:rPr>
          <w:t>西乡</w:t>
        </w:r>
      </w:ins>
      <w:ins w:id="99" w:author="User" w:date="2019-04-27T13:58:00Z">
        <w:r>
          <w:rPr>
            <w:rFonts w:ascii="仿宋" w:eastAsia="仿宋" w:hAnsi="仿宋" w:hint="eastAsia"/>
            <w:sz w:val="30"/>
            <w:szCs w:val="30"/>
          </w:rPr>
          <w:t>分出</w:t>
        </w:r>
      </w:ins>
      <w:ins w:id="100" w:author="User" w:date="2019-04-27T14:00:00Z">
        <w:r>
          <w:rPr>
            <w:rFonts w:ascii="仿宋" w:eastAsia="仿宋" w:hAnsi="仿宋" w:hint="eastAsia"/>
            <w:sz w:val="30"/>
            <w:szCs w:val="30"/>
          </w:rPr>
          <w:t>定</w:t>
        </w:r>
      </w:ins>
      <w:ins w:id="101" w:author="User" w:date="2019-04-27T14:02:00Z">
        <w:r>
          <w:rPr>
            <w:rFonts w:ascii="仿宋" w:eastAsia="仿宋" w:hAnsi="仿宋" w:hint="eastAsia"/>
            <w:sz w:val="30"/>
            <w:szCs w:val="30"/>
          </w:rPr>
          <w:t>远</w:t>
        </w:r>
      </w:ins>
      <w:ins w:id="102" w:author="User" w:date="2019-04-27T14:00:00Z">
        <w:r>
          <w:rPr>
            <w:rFonts w:ascii="仿宋" w:eastAsia="仿宋" w:hAnsi="仿宋" w:hint="eastAsia"/>
            <w:sz w:val="30"/>
            <w:szCs w:val="30"/>
          </w:rPr>
          <w:t>即</w:t>
        </w:r>
      </w:ins>
      <w:ins w:id="103" w:author="User" w:date="2019-04-27T13:58:00Z">
        <w:r>
          <w:rPr>
            <w:rFonts w:ascii="仿宋" w:eastAsia="仿宋" w:hAnsi="仿宋" w:hint="eastAsia"/>
            <w:sz w:val="30"/>
            <w:szCs w:val="30"/>
          </w:rPr>
          <w:t>镇巴前，有归仁里，</w:t>
        </w:r>
      </w:ins>
      <w:ins w:id="104" w:author="User" w:date="2019-04-27T13:57:00Z">
        <w:r>
          <w:rPr>
            <w:rFonts w:ascii="仿宋" w:eastAsia="仿宋" w:hAnsi="仿宋" w:hint="eastAsia"/>
            <w:sz w:val="30"/>
            <w:szCs w:val="30"/>
          </w:rPr>
          <w:t>在</w:t>
        </w:r>
        <w:proofErr w:type="gramStart"/>
        <w:r>
          <w:rPr>
            <w:rFonts w:ascii="仿宋" w:eastAsia="仿宋" w:hAnsi="仿宋" w:hint="eastAsia"/>
            <w:sz w:val="30"/>
            <w:szCs w:val="30"/>
          </w:rPr>
          <w:t>分出镇</w:t>
        </w:r>
        <w:proofErr w:type="gramEnd"/>
        <w:r>
          <w:rPr>
            <w:rFonts w:ascii="仿宋" w:eastAsia="仿宋" w:hAnsi="仿宋" w:hint="eastAsia"/>
            <w:sz w:val="30"/>
            <w:szCs w:val="30"/>
          </w:rPr>
          <w:t>巴后，</w:t>
        </w:r>
      </w:ins>
      <w:ins w:id="105" w:author="User" w:date="2019-04-27T13:59:00Z">
        <w:r>
          <w:rPr>
            <w:rFonts w:ascii="仿宋" w:eastAsia="仿宋" w:hAnsi="仿宋" w:hint="eastAsia"/>
            <w:sz w:val="30"/>
            <w:szCs w:val="30"/>
          </w:rPr>
          <w:t>西乡和镇巴均有各自的归仁里，</w:t>
        </w:r>
      </w:ins>
      <w:ins w:id="106" w:author="User" w:date="2019-04-27T14:02:00Z">
        <w:r>
          <w:rPr>
            <w:rFonts w:ascii="仿宋" w:eastAsia="仿宋" w:hAnsi="仿宋" w:hint="eastAsia"/>
            <w:sz w:val="30"/>
            <w:szCs w:val="30"/>
          </w:rPr>
          <w:t>这样</w:t>
        </w:r>
      </w:ins>
      <w:ins w:id="107" w:author="User" w:date="2019-04-27T13:59:00Z">
        <w:r>
          <w:rPr>
            <w:rFonts w:ascii="仿宋" w:eastAsia="仿宋" w:hAnsi="仿宋" w:hint="eastAsia"/>
            <w:sz w:val="30"/>
            <w:szCs w:val="30"/>
          </w:rPr>
          <w:t>即</w:t>
        </w:r>
      </w:ins>
      <w:ins w:id="108" w:author="User" w:date="2019-04-27T14:02:00Z">
        <w:r>
          <w:rPr>
            <w:rFonts w:ascii="仿宋" w:eastAsia="仿宋" w:hAnsi="仿宋" w:hint="eastAsia"/>
            <w:sz w:val="30"/>
            <w:szCs w:val="30"/>
          </w:rPr>
          <w:t>出现了</w:t>
        </w:r>
      </w:ins>
      <w:ins w:id="109" w:author="User" w:date="2019-04-27T13:59:00Z">
        <w:r>
          <w:rPr>
            <w:rFonts w:ascii="仿宋" w:eastAsia="仿宋" w:hAnsi="仿宋" w:hint="eastAsia"/>
            <w:sz w:val="30"/>
            <w:szCs w:val="30"/>
          </w:rPr>
          <w:t>三个归仁里</w:t>
        </w:r>
      </w:ins>
      <w:ins w:id="110" w:author="User" w:date="2019-04-27T14:03:00Z">
        <w:r>
          <w:rPr>
            <w:rFonts w:ascii="仿宋" w:eastAsia="仿宋" w:hAnsi="仿宋" w:hint="eastAsia"/>
            <w:sz w:val="30"/>
            <w:szCs w:val="30"/>
          </w:rPr>
          <w:t>名称</w:t>
        </w:r>
      </w:ins>
      <w:ins w:id="111" w:author="User" w:date="2019-04-27T13:59:00Z">
        <w:r>
          <w:rPr>
            <w:rFonts w:ascii="仿宋" w:eastAsia="仿宋" w:hAnsi="仿宋" w:hint="eastAsia"/>
            <w:sz w:val="30"/>
            <w:szCs w:val="30"/>
          </w:rPr>
          <w:t>。</w:t>
        </w:r>
      </w:ins>
      <w:ins w:id="112" w:author="User" w:date="2019-04-27T14:06:00Z">
        <w:r>
          <w:rPr>
            <w:rFonts w:ascii="仿宋" w:eastAsia="仿宋" w:hAnsi="仿宋" w:hint="eastAsia"/>
            <w:sz w:val="30"/>
            <w:szCs w:val="30"/>
          </w:rPr>
          <w:t>尽管</w:t>
        </w:r>
      </w:ins>
      <w:ins w:id="113" w:author="User" w:date="2019-04-27T14:04:00Z">
        <w:r>
          <w:rPr>
            <w:rFonts w:ascii="仿宋" w:eastAsia="仿宋" w:hAnsi="仿宋" w:hint="eastAsia"/>
            <w:sz w:val="30"/>
            <w:szCs w:val="30"/>
          </w:rPr>
          <w:t>原西乡的归仁里目前尚未查到明确的位置</w:t>
        </w:r>
      </w:ins>
      <w:ins w:id="114" w:author="User" w:date="2019-04-27T14:05:00Z">
        <w:r>
          <w:rPr>
            <w:rFonts w:ascii="仿宋" w:eastAsia="仿宋" w:hAnsi="仿宋" w:hint="eastAsia"/>
            <w:sz w:val="30"/>
            <w:szCs w:val="30"/>
          </w:rPr>
          <w:t>，但从这些资料中表明，明、清两朝，在现西乡、镇巴的地</w:t>
        </w:r>
      </w:ins>
      <w:ins w:id="115" w:author="User" w:date="2019-04-27T14:06:00Z">
        <w:r>
          <w:rPr>
            <w:rFonts w:ascii="仿宋" w:eastAsia="仿宋" w:hAnsi="仿宋" w:hint="eastAsia"/>
            <w:sz w:val="30"/>
            <w:szCs w:val="30"/>
          </w:rPr>
          <w:t>域内，是有归仁里的 。</w:t>
        </w:r>
      </w:ins>
    </w:p>
    <w:sectPr w:rsidR="00DC064A" w:rsidRPr="00F624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3394" w:rsidRDefault="007A3394" w:rsidP="00F62471">
      <w:r>
        <w:separator/>
      </w:r>
    </w:p>
  </w:endnote>
  <w:endnote w:type="continuationSeparator" w:id="0">
    <w:p w:rsidR="007A3394" w:rsidRDefault="007A3394" w:rsidP="00F62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3394" w:rsidRDefault="007A3394" w:rsidP="00F62471">
      <w:r>
        <w:separator/>
      </w:r>
    </w:p>
  </w:footnote>
  <w:footnote w:type="continuationSeparator" w:id="0">
    <w:p w:rsidR="007A3394" w:rsidRDefault="007A3394" w:rsidP="00F624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1E5"/>
    <w:rsid w:val="00002193"/>
    <w:rsid w:val="00040254"/>
    <w:rsid w:val="00252D6D"/>
    <w:rsid w:val="00260EC0"/>
    <w:rsid w:val="002C49FA"/>
    <w:rsid w:val="00341EC8"/>
    <w:rsid w:val="00561862"/>
    <w:rsid w:val="00624E54"/>
    <w:rsid w:val="006774B4"/>
    <w:rsid w:val="00732330"/>
    <w:rsid w:val="007A3394"/>
    <w:rsid w:val="008C2FE5"/>
    <w:rsid w:val="009335E7"/>
    <w:rsid w:val="009441E5"/>
    <w:rsid w:val="009962B4"/>
    <w:rsid w:val="009E3BF7"/>
    <w:rsid w:val="00B45E02"/>
    <w:rsid w:val="00C31493"/>
    <w:rsid w:val="00C518F5"/>
    <w:rsid w:val="00C54FD6"/>
    <w:rsid w:val="00D5123C"/>
    <w:rsid w:val="00DA5E48"/>
    <w:rsid w:val="00DC064A"/>
    <w:rsid w:val="00E633AB"/>
    <w:rsid w:val="00E83E36"/>
    <w:rsid w:val="00F62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441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4E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441E5"/>
    <w:rPr>
      <w:b/>
      <w:bCs/>
      <w:kern w:val="44"/>
      <w:sz w:val="44"/>
      <w:szCs w:val="44"/>
    </w:rPr>
  </w:style>
  <w:style w:type="character" w:styleId="a3">
    <w:name w:val="annotation reference"/>
    <w:basedOn w:val="a0"/>
    <w:uiPriority w:val="99"/>
    <w:semiHidden/>
    <w:unhideWhenUsed/>
    <w:rsid w:val="009441E5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9441E5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9441E5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9441E5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9441E5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9441E5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441E5"/>
    <w:rPr>
      <w:sz w:val="18"/>
      <w:szCs w:val="18"/>
    </w:rPr>
  </w:style>
  <w:style w:type="paragraph" w:styleId="a7">
    <w:name w:val="List Paragraph"/>
    <w:basedOn w:val="a"/>
    <w:uiPriority w:val="34"/>
    <w:qFormat/>
    <w:rsid w:val="009441E5"/>
    <w:pPr>
      <w:ind w:firstLineChars="200" w:firstLine="420"/>
    </w:pPr>
  </w:style>
  <w:style w:type="paragraph" w:styleId="a8">
    <w:name w:val="header"/>
    <w:basedOn w:val="a"/>
    <w:link w:val="Char2"/>
    <w:uiPriority w:val="99"/>
    <w:unhideWhenUsed/>
    <w:rsid w:val="00F624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F62471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F624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F6247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24E5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624E5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24E54"/>
  </w:style>
  <w:style w:type="paragraph" w:styleId="20">
    <w:name w:val="toc 2"/>
    <w:basedOn w:val="a"/>
    <w:next w:val="a"/>
    <w:autoRedefine/>
    <w:uiPriority w:val="39"/>
    <w:unhideWhenUsed/>
    <w:rsid w:val="00624E54"/>
    <w:pPr>
      <w:ind w:leftChars="200" w:left="420"/>
    </w:pPr>
  </w:style>
  <w:style w:type="character" w:styleId="aa">
    <w:name w:val="Hyperlink"/>
    <w:basedOn w:val="a0"/>
    <w:uiPriority w:val="99"/>
    <w:unhideWhenUsed/>
    <w:rsid w:val="00624E54"/>
    <w:rPr>
      <w:color w:val="0000FF" w:themeColor="hyperlink"/>
      <w:u w:val="single"/>
    </w:rPr>
  </w:style>
  <w:style w:type="paragraph" w:styleId="ab">
    <w:name w:val="footnote text"/>
    <w:basedOn w:val="a"/>
    <w:link w:val="Char4"/>
    <w:uiPriority w:val="99"/>
    <w:semiHidden/>
    <w:unhideWhenUsed/>
    <w:rsid w:val="00C518F5"/>
    <w:pPr>
      <w:snapToGrid w:val="0"/>
      <w:jc w:val="left"/>
    </w:pPr>
    <w:rPr>
      <w:sz w:val="18"/>
      <w:szCs w:val="18"/>
    </w:rPr>
  </w:style>
  <w:style w:type="character" w:customStyle="1" w:styleId="Char4">
    <w:name w:val="脚注文本 Char"/>
    <w:basedOn w:val="a0"/>
    <w:link w:val="ab"/>
    <w:uiPriority w:val="99"/>
    <w:semiHidden/>
    <w:rsid w:val="00C518F5"/>
    <w:rPr>
      <w:sz w:val="18"/>
      <w:szCs w:val="18"/>
    </w:rPr>
  </w:style>
  <w:style w:type="character" w:styleId="ac">
    <w:name w:val="footnote reference"/>
    <w:basedOn w:val="a0"/>
    <w:uiPriority w:val="99"/>
    <w:semiHidden/>
    <w:unhideWhenUsed/>
    <w:rsid w:val="00C518F5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441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4E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441E5"/>
    <w:rPr>
      <w:b/>
      <w:bCs/>
      <w:kern w:val="44"/>
      <w:sz w:val="44"/>
      <w:szCs w:val="44"/>
    </w:rPr>
  </w:style>
  <w:style w:type="character" w:styleId="a3">
    <w:name w:val="annotation reference"/>
    <w:basedOn w:val="a0"/>
    <w:uiPriority w:val="99"/>
    <w:semiHidden/>
    <w:unhideWhenUsed/>
    <w:rsid w:val="009441E5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9441E5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9441E5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9441E5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9441E5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9441E5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441E5"/>
    <w:rPr>
      <w:sz w:val="18"/>
      <w:szCs w:val="18"/>
    </w:rPr>
  </w:style>
  <w:style w:type="paragraph" w:styleId="a7">
    <w:name w:val="List Paragraph"/>
    <w:basedOn w:val="a"/>
    <w:uiPriority w:val="34"/>
    <w:qFormat/>
    <w:rsid w:val="009441E5"/>
    <w:pPr>
      <w:ind w:firstLineChars="200" w:firstLine="420"/>
    </w:pPr>
  </w:style>
  <w:style w:type="paragraph" w:styleId="a8">
    <w:name w:val="header"/>
    <w:basedOn w:val="a"/>
    <w:link w:val="Char2"/>
    <w:uiPriority w:val="99"/>
    <w:unhideWhenUsed/>
    <w:rsid w:val="00F624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F62471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F624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F6247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24E5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624E5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24E54"/>
  </w:style>
  <w:style w:type="paragraph" w:styleId="20">
    <w:name w:val="toc 2"/>
    <w:basedOn w:val="a"/>
    <w:next w:val="a"/>
    <w:autoRedefine/>
    <w:uiPriority w:val="39"/>
    <w:unhideWhenUsed/>
    <w:rsid w:val="00624E54"/>
    <w:pPr>
      <w:ind w:leftChars="200" w:left="420"/>
    </w:pPr>
  </w:style>
  <w:style w:type="character" w:styleId="aa">
    <w:name w:val="Hyperlink"/>
    <w:basedOn w:val="a0"/>
    <w:uiPriority w:val="99"/>
    <w:unhideWhenUsed/>
    <w:rsid w:val="00624E54"/>
    <w:rPr>
      <w:color w:val="0000FF" w:themeColor="hyperlink"/>
      <w:u w:val="single"/>
    </w:rPr>
  </w:style>
  <w:style w:type="paragraph" w:styleId="ab">
    <w:name w:val="footnote text"/>
    <w:basedOn w:val="a"/>
    <w:link w:val="Char4"/>
    <w:uiPriority w:val="99"/>
    <w:semiHidden/>
    <w:unhideWhenUsed/>
    <w:rsid w:val="00C518F5"/>
    <w:pPr>
      <w:snapToGrid w:val="0"/>
      <w:jc w:val="left"/>
    </w:pPr>
    <w:rPr>
      <w:sz w:val="18"/>
      <w:szCs w:val="18"/>
    </w:rPr>
  </w:style>
  <w:style w:type="character" w:customStyle="1" w:styleId="Char4">
    <w:name w:val="脚注文本 Char"/>
    <w:basedOn w:val="a0"/>
    <w:link w:val="ab"/>
    <w:uiPriority w:val="99"/>
    <w:semiHidden/>
    <w:rsid w:val="00C518F5"/>
    <w:rPr>
      <w:sz w:val="18"/>
      <w:szCs w:val="18"/>
    </w:rPr>
  </w:style>
  <w:style w:type="character" w:styleId="ac">
    <w:name w:val="footnote reference"/>
    <w:basedOn w:val="a0"/>
    <w:uiPriority w:val="99"/>
    <w:semiHidden/>
    <w:unhideWhenUsed/>
    <w:rsid w:val="00C518F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244A39-69BB-4F15-A253-8C67BF26C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492</Words>
  <Characters>2806</Characters>
  <Application>Microsoft Office Word</Application>
  <DocSecurity>0</DocSecurity>
  <Lines>23</Lines>
  <Paragraphs>6</Paragraphs>
  <ScaleCrop>false</ScaleCrop>
  <Company>China</Company>
  <LinksUpToDate>false</LinksUpToDate>
  <CharactersWithSpaces>3292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2019-04-29T08:19:00Z</dcterms:created>
  <dcterms:modified xsi:type="dcterms:W3CDTF">2019-04-29T09:08:00Z</dcterms:modified>
</cp:coreProperties>
</file>