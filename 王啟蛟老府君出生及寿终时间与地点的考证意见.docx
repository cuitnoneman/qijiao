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0EC0" w:rsidRPr="009441E5" w:rsidRDefault="009441E5" w:rsidP="009441E5">
      <w:pPr>
        <w:pStyle w:val="1"/>
        <w:jc w:val="center"/>
        <w:rPr>
          <w:rFonts w:ascii="华文隶书" w:eastAsia="华文隶书"/>
          <w:sz w:val="72"/>
          <w:szCs w:val="72"/>
        </w:rPr>
      </w:pPr>
      <w:r w:rsidRPr="009441E5">
        <w:rPr>
          <w:rFonts w:ascii="华文隶书" w:eastAsia="华文隶书" w:hint="eastAsia"/>
          <w:sz w:val="72"/>
          <w:szCs w:val="72"/>
        </w:rPr>
        <w:t>王</w:t>
      </w:r>
      <w:proofErr w:type="gramStart"/>
      <w:r w:rsidRPr="009441E5">
        <w:rPr>
          <w:rFonts w:ascii="宋体" w:eastAsia="宋体" w:hAnsi="宋体" w:cs="宋体" w:hint="eastAsia"/>
          <w:sz w:val="72"/>
          <w:szCs w:val="72"/>
        </w:rPr>
        <w:t>啟</w:t>
      </w:r>
      <w:r w:rsidRPr="009441E5">
        <w:rPr>
          <w:rFonts w:ascii="华文隶书" w:eastAsia="华文隶书" w:hint="eastAsia"/>
          <w:sz w:val="72"/>
          <w:szCs w:val="72"/>
        </w:rPr>
        <w:t>蛟老府</w:t>
      </w:r>
      <w:proofErr w:type="gramEnd"/>
      <w:r w:rsidRPr="009441E5">
        <w:rPr>
          <w:rFonts w:ascii="华文隶书" w:eastAsia="华文隶书" w:hint="eastAsia"/>
          <w:sz w:val="72"/>
          <w:szCs w:val="72"/>
        </w:rPr>
        <w:t>君出生及寿终时间与地点的考证意见</w:t>
      </w:r>
    </w:p>
    <w:p w:rsidR="009441E5" w:rsidRPr="009441E5" w:rsidRDefault="009441E5" w:rsidP="009441E5">
      <w:pPr>
        <w:jc w:val="center"/>
        <w:rPr>
          <w:rFonts w:ascii="楷体" w:eastAsia="楷体" w:hAnsi="楷体"/>
          <w:sz w:val="32"/>
          <w:szCs w:val="32"/>
        </w:rPr>
      </w:pPr>
      <w:r w:rsidRPr="009441E5">
        <w:rPr>
          <w:rFonts w:ascii="楷体" w:eastAsia="楷体" w:hAnsi="楷体" w:hint="eastAsia"/>
          <w:sz w:val="32"/>
          <w:szCs w:val="32"/>
        </w:rPr>
        <w:t>王大兴</w:t>
      </w:r>
    </w:p>
    <w:p w:rsidR="009441E5" w:rsidRDefault="009441E5" w:rsidP="009441E5">
      <w:pPr>
        <w:ind w:firstLineChars="202" w:firstLine="606"/>
        <w:rPr>
          <w:ins w:id="0" w:author="User" w:date="2019-04-27T12:25:00Z"/>
          <w:rFonts w:ascii="仿宋" w:eastAsia="仿宋" w:hAnsi="仿宋"/>
          <w:sz w:val="30"/>
          <w:szCs w:val="30"/>
        </w:rPr>
      </w:pPr>
      <w:r w:rsidRPr="009441E5">
        <w:rPr>
          <w:rFonts w:ascii="仿宋" w:eastAsia="仿宋" w:hAnsi="仿宋" w:hint="eastAsia"/>
          <w:sz w:val="30"/>
          <w:szCs w:val="30"/>
        </w:rPr>
        <w:t>1、王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啟蛟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出生地“西乡县归仁里</w:t>
      </w:r>
      <w:commentRangeStart w:id="1"/>
      <w:r w:rsidRPr="009441E5">
        <w:rPr>
          <w:rFonts w:ascii="仿宋" w:eastAsia="仿宋" w:hAnsi="仿宋" w:hint="eastAsia"/>
          <w:sz w:val="30"/>
          <w:szCs w:val="30"/>
        </w:rPr>
        <w:t>（今镇巴渔渡境内）</w:t>
      </w:r>
      <w:commentRangeEnd w:id="1"/>
      <w:r>
        <w:rPr>
          <w:rStyle w:val="a3"/>
        </w:rPr>
        <w:commentReference w:id="1"/>
      </w:r>
      <w:r w:rsidRPr="009441E5">
        <w:rPr>
          <w:rFonts w:ascii="仿宋" w:eastAsia="仿宋" w:hAnsi="仿宋" w:hint="eastAsia"/>
          <w:sz w:val="30"/>
          <w:szCs w:val="30"/>
        </w:rPr>
        <w:t>”查证不实。陕西省镇巴县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渔渡坝归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仁山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马家湾曾在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三国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蜀汉章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武元年（221年）为南乡县（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辖现西乡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、镇巴）县府所在地，隶属汉中郡，是镇巴置县之始。但西晋太康二年（281年）即改南乡县为西乡县。自此以后，几易其辖治范围，直到1914年改为镇巴县。</w:t>
      </w:r>
      <w:commentRangeStart w:id="2"/>
      <w:r w:rsidRPr="009441E5">
        <w:rPr>
          <w:rFonts w:ascii="仿宋" w:eastAsia="仿宋" w:hAnsi="仿宋" w:hint="eastAsia"/>
          <w:sz w:val="30"/>
          <w:szCs w:val="30"/>
        </w:rPr>
        <w:t>“归仁”一名在现今所存记载镇巴正野史的史书中未曾查到。</w:t>
      </w:r>
      <w:commentRangeEnd w:id="2"/>
      <w:r>
        <w:rPr>
          <w:rStyle w:val="a3"/>
        </w:rPr>
        <w:commentReference w:id="2"/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啟蛟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祖出生之年已离蜀汉时期逾1400余年，不可能在镇巴境内再用这个地名。再则，</w:t>
      </w:r>
      <w:commentRangeStart w:id="3"/>
      <w:r w:rsidRPr="009441E5">
        <w:rPr>
          <w:rFonts w:ascii="仿宋" w:eastAsia="仿宋" w:hAnsi="仿宋" w:hint="eastAsia"/>
          <w:sz w:val="30"/>
          <w:szCs w:val="30"/>
        </w:rPr>
        <w:t>如果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啟蛟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祖出生在西乡，他是如何入川又再由川入陕的？其父王应元早年已入陕？那又为何再入川？</w:t>
      </w:r>
      <w:commentRangeEnd w:id="3"/>
      <w:r>
        <w:rPr>
          <w:rStyle w:val="a3"/>
        </w:rPr>
        <w:commentReference w:id="3"/>
      </w:r>
      <w:r w:rsidRPr="009441E5">
        <w:rPr>
          <w:rFonts w:ascii="仿宋" w:eastAsia="仿宋" w:hAnsi="仿宋" w:hint="eastAsia"/>
          <w:sz w:val="30"/>
          <w:szCs w:val="30"/>
        </w:rPr>
        <w:t>这中间有许多几乎无法查证的事实，若以此为真，必将成为千古悬案。经过本人</w:t>
      </w:r>
      <w:commentRangeStart w:id="4"/>
      <w:r w:rsidRPr="009441E5">
        <w:rPr>
          <w:rFonts w:ascii="仿宋" w:eastAsia="仿宋" w:hAnsi="仿宋" w:hint="eastAsia"/>
          <w:sz w:val="30"/>
          <w:szCs w:val="30"/>
        </w:rPr>
        <w:t>反复搜查“归仁”地名</w:t>
      </w:r>
      <w:commentRangeEnd w:id="4"/>
      <w:r>
        <w:rPr>
          <w:rStyle w:val="a3"/>
        </w:rPr>
        <w:commentReference w:id="4"/>
      </w:r>
      <w:r w:rsidRPr="009441E5">
        <w:rPr>
          <w:rFonts w:ascii="仿宋" w:eastAsia="仿宋" w:hAnsi="仿宋" w:hint="eastAsia"/>
          <w:sz w:val="30"/>
          <w:szCs w:val="30"/>
        </w:rPr>
        <w:t>发现，四川通江县（马三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垭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所在县）的历史沿革中曾“析始宁、归仁二县地置广纳县，并属万州”记载，现在毗邻的平昌县在隋朝开皇九年（589年）更名为“归仁县”，“隶属清化郡”。现在“归仁”地名在“平昌县江口镇新平街”尚有“归仁路”。“里”是古代地方组织的称呼，一百一十家为一里。《明史 食货志二》有“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迨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造黄册成，以一百十户为一</w:t>
      </w:r>
      <w:r w:rsidRPr="009441E5">
        <w:rPr>
          <w:rFonts w:ascii="仿宋" w:eastAsia="仿宋" w:hAnsi="仿宋" w:hint="eastAsia"/>
          <w:sz w:val="30"/>
          <w:szCs w:val="30"/>
        </w:rPr>
        <w:lastRenderedPageBreak/>
        <w:t>里，里分十早曰里甲”的记载和《清史稿 食货志二》有“凡里百有十户，推丁多者为长”的记载。</w:t>
      </w:r>
      <w:commentRangeStart w:id="5"/>
      <w:r w:rsidRPr="009441E5">
        <w:rPr>
          <w:rFonts w:ascii="仿宋" w:eastAsia="仿宋" w:hAnsi="仿宋" w:hint="eastAsia"/>
          <w:sz w:val="30"/>
          <w:szCs w:val="30"/>
        </w:rPr>
        <w:t>这个地方组织与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啟蛟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祖出生的年代吻和</w:t>
      </w:r>
      <w:commentRangeEnd w:id="5"/>
      <w:r>
        <w:rPr>
          <w:rStyle w:val="a3"/>
        </w:rPr>
        <w:commentReference w:id="5"/>
      </w:r>
      <w:r w:rsidRPr="009441E5">
        <w:rPr>
          <w:rFonts w:ascii="仿宋" w:eastAsia="仿宋" w:hAnsi="仿宋" w:hint="eastAsia"/>
          <w:sz w:val="30"/>
          <w:szCs w:val="30"/>
        </w:rPr>
        <w:t>。故其出生地应在“现四川平昌县江口镇归仁”。</w:t>
      </w:r>
    </w:p>
    <w:p w:rsidR="009441E5" w:rsidRDefault="009441E5" w:rsidP="009441E5">
      <w:pPr>
        <w:ind w:firstLineChars="202" w:firstLine="606"/>
        <w:rPr>
          <w:ins w:id="6" w:author="User" w:date="2019-04-27T12:25:00Z"/>
          <w:rFonts w:ascii="仿宋" w:eastAsia="仿宋" w:hAnsi="仿宋"/>
          <w:sz w:val="30"/>
          <w:szCs w:val="30"/>
        </w:rPr>
      </w:pPr>
    </w:p>
    <w:p w:rsidR="009441E5" w:rsidRDefault="009441E5" w:rsidP="009441E5">
      <w:pPr>
        <w:ind w:firstLineChars="202" w:firstLine="606"/>
        <w:rPr>
          <w:ins w:id="7" w:author="User" w:date="2019-04-27T12:25:00Z"/>
          <w:rFonts w:ascii="仿宋" w:eastAsia="仿宋" w:hAnsi="仿宋"/>
          <w:sz w:val="30"/>
          <w:szCs w:val="30"/>
        </w:rPr>
      </w:pPr>
      <w:ins w:id="8" w:author="User" w:date="2019-04-27T12:25:00Z">
        <w:r>
          <w:rPr>
            <w:rFonts w:ascii="仿宋" w:eastAsia="仿宋" w:hAnsi="仿宋"/>
            <w:sz w:val="30"/>
            <w:szCs w:val="30"/>
          </w:rPr>
          <w:br w:type="page"/>
        </w:r>
        <w:bookmarkStart w:id="9" w:name="_GoBack"/>
        <w:bookmarkEnd w:id="9"/>
      </w:ins>
    </w:p>
    <w:p w:rsidR="009441E5" w:rsidRDefault="009441E5" w:rsidP="009441E5">
      <w:pPr>
        <w:ind w:firstLineChars="202" w:firstLine="606"/>
        <w:rPr>
          <w:ins w:id="10" w:author="User" w:date="2019-04-27T12:26:00Z"/>
          <w:rFonts w:ascii="仿宋" w:eastAsia="仿宋" w:hAnsi="仿宋"/>
          <w:sz w:val="30"/>
          <w:szCs w:val="30"/>
        </w:rPr>
      </w:pPr>
      <w:ins w:id="11" w:author="User" w:date="2019-04-27T12:26:00Z">
        <w:r>
          <w:rPr>
            <w:rFonts w:ascii="仿宋" w:eastAsia="仿宋" w:hAnsi="仿宋" w:hint="eastAsia"/>
            <w:sz w:val="30"/>
            <w:szCs w:val="30"/>
          </w:rPr>
          <w:lastRenderedPageBreak/>
          <w:t>附</w:t>
        </w:r>
      </w:ins>
      <w:ins w:id="12" w:author="User" w:date="2019-04-27T13:45:00Z">
        <w:r w:rsidR="00DC064A">
          <w:rPr>
            <w:rFonts w:ascii="仿宋" w:eastAsia="仿宋" w:hAnsi="仿宋" w:hint="eastAsia"/>
            <w:sz w:val="30"/>
            <w:szCs w:val="30"/>
          </w:rPr>
          <w:t>相关县志截图</w:t>
        </w:r>
      </w:ins>
    </w:p>
    <w:p w:rsidR="009441E5" w:rsidRDefault="009441E5" w:rsidP="009441E5">
      <w:pPr>
        <w:ind w:firstLineChars="202" w:firstLine="606"/>
        <w:rPr>
          <w:ins w:id="13" w:author="User" w:date="2019-04-27T12:26:00Z"/>
          <w:rFonts w:ascii="仿宋" w:eastAsia="仿宋" w:hAnsi="仿宋"/>
          <w:sz w:val="30"/>
          <w:szCs w:val="30"/>
        </w:rPr>
      </w:pPr>
      <w:ins w:id="14" w:author="User" w:date="2019-04-27T12:26:00Z">
        <w:r>
          <w:rPr>
            <w:rFonts w:ascii="仿宋" w:eastAsia="仿宋" w:hAnsi="仿宋" w:hint="eastAsia"/>
            <w:sz w:val="30"/>
            <w:szCs w:val="30"/>
          </w:rPr>
          <w:t>1683年</w:t>
        </w:r>
        <w:proofErr w:type="gramStart"/>
        <w:r>
          <w:rPr>
            <w:rFonts w:ascii="仿宋" w:eastAsia="仿宋" w:hAnsi="仿宋" w:hint="eastAsia"/>
            <w:sz w:val="30"/>
            <w:szCs w:val="30"/>
          </w:rPr>
          <w:t>史左编</w:t>
        </w:r>
        <w:proofErr w:type="gramEnd"/>
        <w:r>
          <w:rPr>
            <w:rFonts w:ascii="仿宋" w:eastAsia="仿宋" w:hAnsi="仿宋" w:hint="eastAsia"/>
            <w:sz w:val="30"/>
            <w:szCs w:val="30"/>
          </w:rPr>
          <w:t>西乡县志有关归仁里截图</w:t>
        </w:r>
      </w:ins>
    </w:p>
    <w:p w:rsidR="009441E5" w:rsidRDefault="009441E5" w:rsidP="009441E5">
      <w:pPr>
        <w:ind w:firstLineChars="202" w:firstLine="424"/>
        <w:rPr>
          <w:ins w:id="15" w:author="User" w:date="2019-04-27T12:19:00Z"/>
          <w:rFonts w:ascii="仿宋" w:eastAsia="仿宋" w:hAnsi="仿宋"/>
          <w:sz w:val="30"/>
          <w:szCs w:val="30"/>
        </w:rPr>
      </w:pPr>
      <w:ins w:id="16" w:author="User" w:date="2019-04-27T12:32:00Z">
        <w:r>
          <w:rPr>
            <w:noProof/>
          </w:rPr>
          <w:drawing>
            <wp:inline distT="0" distB="0" distL="0" distR="0" wp14:anchorId="78963ED2" wp14:editId="36244604">
              <wp:extent cx="5274310" cy="3323914"/>
              <wp:effectExtent l="0" t="0" r="2540" b="0"/>
              <wp:docPr id="1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3239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441E5" w:rsidRDefault="009441E5" w:rsidP="009441E5">
      <w:pPr>
        <w:ind w:firstLineChars="202" w:firstLine="424"/>
        <w:rPr>
          <w:ins w:id="17" w:author="User" w:date="2019-04-27T12:34:00Z"/>
          <w:rFonts w:ascii="仿宋" w:eastAsia="仿宋" w:hAnsi="仿宋"/>
          <w:sz w:val="30"/>
          <w:szCs w:val="30"/>
        </w:rPr>
      </w:pPr>
      <w:ins w:id="18" w:author="User" w:date="2019-04-27T12:34:00Z">
        <w:r>
          <w:rPr>
            <w:noProof/>
          </w:rPr>
          <w:drawing>
            <wp:inline distT="0" distB="0" distL="0" distR="0" wp14:anchorId="784DD422" wp14:editId="1FC2C58C">
              <wp:extent cx="5274310" cy="4129711"/>
              <wp:effectExtent l="0" t="0" r="2540" b="4445"/>
              <wp:docPr id="2" name="图片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12971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441E5" w:rsidRDefault="00DC064A" w:rsidP="009441E5">
      <w:pPr>
        <w:ind w:firstLineChars="202" w:firstLine="606"/>
        <w:rPr>
          <w:ins w:id="19" w:author="User" w:date="2019-04-27T12:36:00Z"/>
          <w:rFonts w:ascii="仿宋" w:eastAsia="仿宋" w:hAnsi="仿宋"/>
          <w:sz w:val="30"/>
          <w:szCs w:val="30"/>
        </w:rPr>
      </w:pPr>
      <w:ins w:id="20" w:author="User" w:date="2019-04-27T12:35:00Z">
        <w:r>
          <w:rPr>
            <w:rFonts w:ascii="仿宋" w:eastAsia="仿宋" w:hAnsi="仿宋" w:hint="eastAsia"/>
            <w:sz w:val="30"/>
            <w:szCs w:val="30"/>
          </w:rPr>
          <w:t>这里</w:t>
        </w:r>
        <w:r w:rsidR="009441E5">
          <w:rPr>
            <w:rFonts w:ascii="仿宋" w:eastAsia="仿宋" w:hAnsi="仿宋" w:hint="eastAsia"/>
            <w:sz w:val="30"/>
            <w:szCs w:val="30"/>
          </w:rPr>
          <w:t>列</w:t>
        </w:r>
      </w:ins>
      <w:ins w:id="21" w:author="User" w:date="2019-04-27T13:48:00Z">
        <w:r>
          <w:rPr>
            <w:rFonts w:ascii="仿宋" w:eastAsia="仿宋" w:hAnsi="仿宋" w:hint="eastAsia"/>
            <w:sz w:val="30"/>
            <w:szCs w:val="30"/>
          </w:rPr>
          <w:t>出</w:t>
        </w:r>
      </w:ins>
      <w:ins w:id="22" w:author="User" w:date="2019-04-27T12:35:00Z">
        <w:r w:rsidR="009441E5">
          <w:rPr>
            <w:rFonts w:ascii="仿宋" w:eastAsia="仿宋" w:hAnsi="仿宋" w:hint="eastAsia"/>
            <w:sz w:val="30"/>
            <w:szCs w:val="30"/>
          </w:rPr>
          <w:t>了归仁里名称，</w:t>
        </w:r>
      </w:ins>
      <w:ins w:id="23" w:author="User" w:date="2019-04-27T13:48:00Z">
        <w:r>
          <w:rPr>
            <w:rFonts w:ascii="仿宋" w:eastAsia="仿宋" w:hAnsi="仿宋" w:hint="eastAsia"/>
            <w:sz w:val="30"/>
            <w:szCs w:val="30"/>
          </w:rPr>
          <w:t>但</w:t>
        </w:r>
      </w:ins>
      <w:ins w:id="24" w:author="User" w:date="2019-04-27T12:35:00Z">
        <w:r w:rsidR="009441E5">
          <w:rPr>
            <w:rFonts w:ascii="仿宋" w:eastAsia="仿宋" w:hAnsi="仿宋" w:hint="eastAsia"/>
            <w:sz w:val="30"/>
            <w:szCs w:val="30"/>
          </w:rPr>
          <w:t>并</w:t>
        </w:r>
      </w:ins>
      <w:ins w:id="25" w:author="User" w:date="2019-04-27T12:36:00Z">
        <w:r w:rsidR="009441E5">
          <w:rPr>
            <w:rFonts w:ascii="仿宋" w:eastAsia="仿宋" w:hAnsi="仿宋" w:hint="eastAsia"/>
            <w:sz w:val="30"/>
            <w:szCs w:val="30"/>
          </w:rPr>
          <w:t>无说明具体位置</w:t>
        </w:r>
      </w:ins>
    </w:p>
    <w:p w:rsidR="009441E5" w:rsidRDefault="00732330" w:rsidP="009441E5">
      <w:pPr>
        <w:ind w:firstLineChars="202" w:firstLine="606"/>
        <w:rPr>
          <w:ins w:id="26" w:author="User" w:date="2019-04-27T12:41:00Z"/>
          <w:rFonts w:ascii="仿宋" w:eastAsia="仿宋" w:hAnsi="仿宋"/>
          <w:sz w:val="30"/>
          <w:szCs w:val="30"/>
        </w:rPr>
      </w:pPr>
      <w:ins w:id="27" w:author="User" w:date="2019-04-27T12:41:00Z">
        <w:r>
          <w:rPr>
            <w:rFonts w:ascii="仿宋" w:eastAsia="仿宋" w:hAnsi="仿宋" w:hint="eastAsia"/>
            <w:sz w:val="30"/>
            <w:szCs w:val="30"/>
          </w:rPr>
          <w:lastRenderedPageBreak/>
          <w:t>1948年薛祥绥编西乡县志</w:t>
        </w:r>
      </w:ins>
      <w:ins w:id="28" w:author="User" w:date="2019-04-27T13:40:00Z">
        <w:r w:rsidR="00DC064A">
          <w:rPr>
            <w:rFonts w:ascii="仿宋" w:eastAsia="仿宋" w:hAnsi="仿宋" w:hint="eastAsia"/>
            <w:sz w:val="30"/>
            <w:szCs w:val="30"/>
          </w:rPr>
          <w:t>有关归仁里</w:t>
        </w:r>
      </w:ins>
      <w:ins w:id="29" w:author="User" w:date="2019-04-27T12:41:00Z">
        <w:r>
          <w:rPr>
            <w:rFonts w:ascii="仿宋" w:eastAsia="仿宋" w:hAnsi="仿宋" w:hint="eastAsia"/>
            <w:sz w:val="30"/>
            <w:szCs w:val="30"/>
          </w:rPr>
          <w:t>截图</w:t>
        </w:r>
      </w:ins>
    </w:p>
    <w:p w:rsidR="00732330" w:rsidRDefault="00732330" w:rsidP="00732330">
      <w:pPr>
        <w:ind w:firstLineChars="202" w:firstLine="424"/>
        <w:rPr>
          <w:ins w:id="30" w:author="User" w:date="2019-04-27T12:42:00Z"/>
          <w:rFonts w:ascii="仿宋" w:eastAsia="仿宋" w:hAnsi="仿宋"/>
          <w:sz w:val="30"/>
          <w:szCs w:val="30"/>
        </w:rPr>
      </w:pPr>
      <w:ins w:id="31" w:author="User" w:date="2019-04-27T12:41:00Z">
        <w:r>
          <w:rPr>
            <w:noProof/>
          </w:rPr>
          <w:drawing>
            <wp:inline distT="0" distB="0" distL="0" distR="0" wp14:anchorId="773EBE63" wp14:editId="47CB4E68">
              <wp:extent cx="3645087" cy="5423179"/>
              <wp:effectExtent l="0" t="0" r="0" b="6350"/>
              <wp:docPr id="3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45087" cy="54231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32330" w:rsidRDefault="00732330" w:rsidP="00732330">
      <w:pPr>
        <w:ind w:firstLineChars="202" w:firstLine="606"/>
        <w:rPr>
          <w:ins w:id="32" w:author="User" w:date="2019-04-27T12:42:00Z"/>
          <w:rFonts w:ascii="仿宋" w:eastAsia="仿宋" w:hAnsi="仿宋"/>
          <w:sz w:val="30"/>
          <w:szCs w:val="30"/>
        </w:rPr>
      </w:pPr>
      <w:ins w:id="33" w:author="User" w:date="2019-04-27T12:42:00Z">
        <w:r>
          <w:rPr>
            <w:rFonts w:ascii="仿宋" w:eastAsia="仿宋" w:hAnsi="仿宋" w:hint="eastAsia"/>
            <w:sz w:val="30"/>
            <w:szCs w:val="30"/>
          </w:rPr>
          <w:t>这里列明归仁里为二里桥一带</w:t>
        </w:r>
      </w:ins>
      <w:ins w:id="34" w:author="User" w:date="2019-04-27T13:49:00Z">
        <w:r w:rsidR="00DC064A">
          <w:rPr>
            <w:rFonts w:ascii="仿宋" w:eastAsia="仿宋" w:hAnsi="仿宋" w:hint="eastAsia"/>
            <w:sz w:val="30"/>
            <w:szCs w:val="30"/>
          </w:rPr>
          <w:t>（现西乡县城似乎还有二里桥遗名）</w:t>
        </w:r>
      </w:ins>
      <w:ins w:id="35" w:author="User" w:date="2019-04-27T12:42:00Z">
        <w:r>
          <w:rPr>
            <w:rFonts w:ascii="仿宋" w:eastAsia="仿宋" w:hAnsi="仿宋" w:hint="eastAsia"/>
            <w:sz w:val="30"/>
            <w:szCs w:val="30"/>
          </w:rPr>
          <w:t>。</w:t>
        </w:r>
      </w:ins>
    </w:p>
    <w:p w:rsidR="00732330" w:rsidRDefault="00732330" w:rsidP="00732330">
      <w:pPr>
        <w:ind w:firstLineChars="202" w:firstLine="606"/>
        <w:rPr>
          <w:ins w:id="36" w:author="User" w:date="2019-04-27T12:43:00Z"/>
          <w:rFonts w:ascii="仿宋" w:eastAsia="仿宋" w:hAnsi="仿宋"/>
          <w:sz w:val="30"/>
          <w:szCs w:val="30"/>
        </w:rPr>
      </w:pPr>
    </w:p>
    <w:p w:rsidR="00DC064A" w:rsidRDefault="00DC064A" w:rsidP="00732330">
      <w:pPr>
        <w:ind w:firstLineChars="202" w:firstLine="606"/>
        <w:rPr>
          <w:ins w:id="37" w:author="User" w:date="2019-04-27T13:33:00Z"/>
          <w:rFonts w:ascii="仿宋" w:eastAsia="仿宋" w:hAnsi="仿宋"/>
          <w:sz w:val="30"/>
          <w:szCs w:val="30"/>
        </w:rPr>
      </w:pPr>
      <w:ins w:id="38" w:author="User" w:date="2019-04-27T13:33:00Z">
        <w:r>
          <w:rPr>
            <w:rFonts w:ascii="仿宋" w:eastAsia="仿宋" w:hAnsi="仿宋"/>
            <w:sz w:val="30"/>
            <w:szCs w:val="30"/>
          </w:rPr>
          <w:br w:type="page"/>
        </w:r>
      </w:ins>
    </w:p>
    <w:p w:rsidR="00732330" w:rsidRDefault="00732330" w:rsidP="00732330">
      <w:pPr>
        <w:ind w:firstLineChars="202" w:firstLine="606"/>
        <w:rPr>
          <w:ins w:id="39" w:author="User" w:date="2019-04-27T12:44:00Z"/>
          <w:rFonts w:ascii="仿宋" w:eastAsia="仿宋" w:hAnsi="仿宋"/>
          <w:sz w:val="30"/>
          <w:szCs w:val="30"/>
        </w:rPr>
      </w:pPr>
      <w:ins w:id="40" w:author="User" w:date="2019-04-27T12:44:00Z">
        <w:r>
          <w:rPr>
            <w:rFonts w:ascii="仿宋" w:eastAsia="仿宋" w:hAnsi="仿宋" w:hint="eastAsia"/>
            <w:sz w:val="30"/>
            <w:szCs w:val="30"/>
          </w:rPr>
          <w:lastRenderedPageBreak/>
          <w:t>西乡县乡土志里有关归仁里截图</w:t>
        </w:r>
      </w:ins>
    </w:p>
    <w:p w:rsidR="00732330" w:rsidRDefault="00DC064A" w:rsidP="00DC064A">
      <w:pPr>
        <w:ind w:firstLineChars="202" w:firstLine="606"/>
        <w:rPr>
          <w:ins w:id="41" w:author="User" w:date="2019-04-27T12:45:00Z"/>
          <w:rFonts w:ascii="仿宋" w:eastAsia="仿宋" w:hAnsi="仿宋"/>
          <w:sz w:val="30"/>
          <w:szCs w:val="30"/>
        </w:rPr>
      </w:pPr>
      <w:ins w:id="42" w:author="User" w:date="2019-04-27T13:53:00Z">
        <w:r>
          <w:rPr>
            <w:rFonts w:ascii="仿宋" w:eastAsia="仿宋" w:hAnsi="仿宋"/>
            <w:noProof/>
            <w:sz w:val="30"/>
            <w:szCs w:val="30"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38F01155" wp14:editId="6CD5BFBF">
                  <wp:simplePos x="0" y="0"/>
                  <wp:positionH relativeFrom="column">
                    <wp:posOffset>949325</wp:posOffset>
                  </wp:positionH>
                  <wp:positionV relativeFrom="paragraph">
                    <wp:posOffset>22860</wp:posOffset>
                  </wp:positionV>
                  <wp:extent cx="31750" cy="1936750"/>
                  <wp:effectExtent l="19050" t="19050" r="25400" b="6350"/>
                  <wp:wrapNone/>
                  <wp:docPr id="12" name="直接连接符 1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31750" cy="193675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2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75pt,1.8pt" to="77.25pt,15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" strokecolor="red" strokeweight="2.5pt"/>
              </w:pict>
            </mc:Fallback>
          </mc:AlternateContent>
        </w:r>
        <w:r>
          <w:rPr>
            <w:rFonts w:ascii="仿宋" w:eastAsia="仿宋" w:hAnsi="仿宋"/>
            <w:noProof/>
            <w:sz w:val="30"/>
            <w:szCs w:val="30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5F29E25E" wp14:editId="64DE2436">
                  <wp:simplePos x="0" y="0"/>
                  <wp:positionH relativeFrom="column">
                    <wp:posOffset>384175</wp:posOffset>
                  </wp:positionH>
                  <wp:positionV relativeFrom="paragraph">
                    <wp:posOffset>1959610</wp:posOffset>
                  </wp:positionV>
                  <wp:extent cx="596900" cy="0"/>
                  <wp:effectExtent l="0" t="19050" r="12700" b="19050"/>
                  <wp:wrapNone/>
                  <wp:docPr id="11" name="直接连接符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96900" cy="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id="直接连接符 11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25pt,154.3pt" to="77.25pt,15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" strokecolor="red" strokeweight="2.5pt"/>
              </w:pict>
            </mc:Fallback>
          </mc:AlternateContent>
        </w:r>
      </w:ins>
      <w:ins w:id="43" w:author="User" w:date="2019-04-27T13:52:00Z">
        <w:r>
          <w:rPr>
            <w:rFonts w:ascii="仿宋" w:eastAsia="仿宋" w:hAnsi="仿宋"/>
            <w:noProof/>
            <w:sz w:val="30"/>
            <w:szCs w:val="30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9201352" wp14:editId="1E91F341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22860</wp:posOffset>
                  </wp:positionV>
                  <wp:extent cx="596900" cy="0"/>
                  <wp:effectExtent l="0" t="19050" r="12700" b="19050"/>
                  <wp:wrapNone/>
                  <wp:docPr id="10" name="直接连接符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969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id="直接连接符 10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75pt,1.8pt" to="74.7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" strokecolor="red" strokeweight="2.5pt"/>
              </w:pict>
            </mc:Fallback>
          </mc:AlternateContent>
        </w:r>
      </w:ins>
      <w:ins w:id="44" w:author="User" w:date="2019-04-27T13:51:00Z">
        <w:r>
          <w:rPr>
            <w:rFonts w:ascii="仿宋" w:eastAsia="仿宋" w:hAnsi="仿宋"/>
            <w:noProof/>
            <w:sz w:val="30"/>
            <w:szCs w:val="30"/>
          </w:rPr>
          <w:drawing>
            <wp:inline distT="0" distB="0" distL="0" distR="0">
              <wp:extent cx="4019550" cy="6038850"/>
              <wp:effectExtent l="0" t="0" r="0" b="0"/>
              <wp:docPr id="8" name="图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132.png"/>
                      <pic:cNvPicPr/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19550" cy="6038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E3BF7" w:rsidRDefault="00DC064A" w:rsidP="00DC064A">
      <w:pPr>
        <w:ind w:firstLineChars="202" w:firstLine="606"/>
        <w:rPr>
          <w:ins w:id="45" w:author="User" w:date="2019-04-27T12:45:00Z"/>
          <w:rFonts w:ascii="仿宋" w:eastAsia="仿宋" w:hAnsi="仿宋"/>
          <w:sz w:val="30"/>
          <w:szCs w:val="30"/>
        </w:rPr>
      </w:pPr>
      <w:ins w:id="46" w:author="User" w:date="2019-04-27T13:55:00Z">
        <w:r>
          <w:rPr>
            <w:rFonts w:ascii="仿宋" w:eastAsia="仿宋" w:hAnsi="仿宋"/>
            <w:noProof/>
            <w:sz w:val="30"/>
            <w:szCs w:val="30"/>
          </w:rPr>
          <w:lastRenderedPageBreak/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23331321" wp14:editId="7971AC3B">
                  <wp:simplePos x="0" y="0"/>
                  <wp:positionH relativeFrom="column">
                    <wp:posOffset>3095625</wp:posOffset>
                  </wp:positionH>
                  <wp:positionV relativeFrom="paragraph">
                    <wp:posOffset>88900</wp:posOffset>
                  </wp:positionV>
                  <wp:extent cx="22225" cy="1917700"/>
                  <wp:effectExtent l="19050" t="19050" r="34925" b="6350"/>
                  <wp:wrapNone/>
                  <wp:docPr id="16" name="直接连接符 1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22225" cy="191770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6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75pt,7pt" to="245.5pt,1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" strokecolor="red" strokeweight="2.5pt"/>
              </w:pict>
            </mc:Fallback>
          </mc:AlternateContent>
        </w:r>
        <w:r>
          <w:rPr>
            <w:rFonts w:ascii="仿宋" w:eastAsia="仿宋" w:hAnsi="仿宋"/>
            <w:noProof/>
            <w:sz w:val="30"/>
            <w:szCs w:val="30"/>
          </w:rPr>
          <mc:AlternateContent>
            <mc:Choice Requires="wps">
              <w:drawing>
                <wp:anchor distT="0" distB="0" distL="114300" distR="114300" simplePos="0" relativeHeight="251670528" behindDoc="0" locked="0" layoutInCell="1" allowOverlap="1" wp14:anchorId="60C587EF" wp14:editId="14FCCB8C">
                  <wp:simplePos x="0" y="0"/>
                  <wp:positionH relativeFrom="column">
                    <wp:posOffset>3117850</wp:posOffset>
                  </wp:positionH>
                  <wp:positionV relativeFrom="paragraph">
                    <wp:posOffset>1990725</wp:posOffset>
                  </wp:positionV>
                  <wp:extent cx="1298575" cy="15875"/>
                  <wp:effectExtent l="19050" t="19050" r="15875" b="22225"/>
                  <wp:wrapNone/>
                  <wp:docPr id="15" name="直接连接符 1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1298575" cy="15875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5" o:spid="_x0000_s1026" style="position:absolute;left:0;text-align:lef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5pt,156.75pt" to="347.75pt,1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" strokecolor="red" strokeweight="2.5pt"/>
              </w:pict>
            </mc:Fallback>
          </mc:AlternateContent>
        </w:r>
      </w:ins>
      <w:ins w:id="47" w:author="User" w:date="2019-04-27T13:54:00Z">
        <w:r>
          <w:rPr>
            <w:rFonts w:ascii="仿宋" w:eastAsia="仿宋" w:hAnsi="仿宋"/>
            <w:noProof/>
            <w:sz w:val="30"/>
            <w:szCs w:val="30"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411966AB" wp14:editId="0684796E">
                  <wp:simplePos x="0" y="0"/>
                  <wp:positionH relativeFrom="column">
                    <wp:posOffset>3095625</wp:posOffset>
                  </wp:positionH>
                  <wp:positionV relativeFrom="paragraph">
                    <wp:posOffset>73025</wp:posOffset>
                  </wp:positionV>
                  <wp:extent cx="1298575" cy="15875"/>
                  <wp:effectExtent l="19050" t="19050" r="15875" b="22225"/>
                  <wp:wrapNone/>
                  <wp:docPr id="14" name="直接连接符 1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1298575" cy="15875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4" o:spid="_x0000_s1026" style="position:absolute;left:0;text-align:lef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75pt,5.75pt" to="346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" strokecolor="red" strokeweight="2.5pt"/>
              </w:pict>
            </mc:Fallback>
          </mc:AlternateContent>
        </w:r>
      </w:ins>
      <w:ins w:id="48" w:author="User" w:date="2019-04-27T13:51:00Z">
        <w:r>
          <w:rPr>
            <w:rFonts w:ascii="仿宋" w:eastAsia="仿宋" w:hAnsi="仿宋"/>
            <w:noProof/>
            <w:sz w:val="30"/>
            <w:szCs w:val="30"/>
          </w:rPr>
          <w:drawing>
            <wp:inline distT="0" distB="0" distL="0" distR="0" wp14:anchorId="33EB6020" wp14:editId="67D382C4">
              <wp:extent cx="4032250" cy="6064250"/>
              <wp:effectExtent l="0" t="0" r="6350" b="0"/>
              <wp:docPr id="9" name="图片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133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32250" cy="6064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E3BF7" w:rsidRDefault="009E3BF7" w:rsidP="00732330">
      <w:pPr>
        <w:ind w:firstLineChars="202" w:firstLine="606"/>
        <w:rPr>
          <w:ins w:id="49" w:author="User" w:date="2019-04-27T13:11:00Z"/>
          <w:rFonts w:ascii="仿宋" w:eastAsia="仿宋" w:hAnsi="仿宋" w:hint="eastAsia"/>
          <w:sz w:val="30"/>
          <w:szCs w:val="30"/>
        </w:rPr>
      </w:pPr>
      <w:ins w:id="50" w:author="User" w:date="2019-04-27T12:45:00Z">
        <w:r>
          <w:rPr>
            <w:rFonts w:ascii="仿宋" w:eastAsia="仿宋" w:hAnsi="仿宋" w:hint="eastAsia"/>
            <w:sz w:val="30"/>
            <w:szCs w:val="30"/>
          </w:rPr>
          <w:t>这里明确</w:t>
        </w:r>
      </w:ins>
      <w:ins w:id="51" w:author="User" w:date="2019-04-27T13:11:00Z">
        <w:r w:rsidR="00F62471">
          <w:rPr>
            <w:rFonts w:ascii="仿宋" w:eastAsia="仿宋" w:hAnsi="仿宋" w:hint="eastAsia"/>
            <w:sz w:val="30"/>
            <w:szCs w:val="30"/>
          </w:rPr>
          <w:t>记载</w:t>
        </w:r>
      </w:ins>
      <w:ins w:id="52" w:author="User" w:date="2019-04-27T12:45:00Z">
        <w:r>
          <w:rPr>
            <w:rFonts w:ascii="仿宋" w:eastAsia="仿宋" w:hAnsi="仿宋" w:hint="eastAsia"/>
            <w:sz w:val="30"/>
            <w:szCs w:val="30"/>
          </w:rPr>
          <w:t>了归仁里的东南西北四界</w:t>
        </w:r>
      </w:ins>
      <w:ins w:id="53" w:author="User" w:date="2019-04-27T13:11:00Z">
        <w:r w:rsidR="00F62471">
          <w:rPr>
            <w:rFonts w:ascii="仿宋" w:eastAsia="仿宋" w:hAnsi="仿宋" w:hint="eastAsia"/>
            <w:sz w:val="30"/>
            <w:szCs w:val="30"/>
          </w:rPr>
          <w:t>：</w:t>
        </w:r>
      </w:ins>
      <w:ins w:id="54" w:author="User" w:date="2019-04-27T13:10:00Z">
        <w:r w:rsidR="00F62471">
          <w:rPr>
            <w:rFonts w:ascii="仿宋" w:eastAsia="仿宋" w:hAnsi="仿宋" w:hint="eastAsia"/>
            <w:sz w:val="30"/>
            <w:szCs w:val="30"/>
          </w:rPr>
          <w:t>东接县城，</w:t>
        </w:r>
      </w:ins>
      <w:ins w:id="55" w:author="User" w:date="2019-04-27T13:11:00Z">
        <w:r w:rsidR="00F62471">
          <w:rPr>
            <w:rFonts w:ascii="仿宋" w:eastAsia="仿宋" w:hAnsi="仿宋" w:hint="eastAsia"/>
            <w:sz w:val="30"/>
            <w:szCs w:val="30"/>
          </w:rPr>
          <w:t>西接古园铺，南接木马河，北接古园铺。</w:t>
        </w:r>
      </w:ins>
      <w:ins w:id="56" w:author="User" w:date="2019-04-27T13:42:00Z">
        <w:r w:rsidR="00DC064A">
          <w:rPr>
            <w:rFonts w:ascii="仿宋" w:eastAsia="仿宋" w:hAnsi="仿宋" w:hint="eastAsia"/>
            <w:sz w:val="30"/>
            <w:szCs w:val="30"/>
          </w:rPr>
          <w:t>（归仁里的信息在原书中放在了两页，归仁里</w:t>
        </w:r>
        <w:r w:rsidR="00DC064A">
          <w:rPr>
            <w:rFonts w:ascii="仿宋" w:eastAsia="仿宋" w:hAnsi="仿宋" w:hint="eastAsia"/>
            <w:sz w:val="30"/>
            <w:szCs w:val="30"/>
          </w:rPr>
          <w:t>排在</w:t>
        </w:r>
        <w:r w:rsidR="00DC064A">
          <w:rPr>
            <w:rFonts w:ascii="仿宋" w:eastAsia="仿宋" w:hAnsi="仿宋" w:hint="eastAsia"/>
            <w:sz w:val="30"/>
            <w:szCs w:val="30"/>
          </w:rPr>
          <w:t>西路十五区之首）</w:t>
        </w:r>
      </w:ins>
    </w:p>
    <w:p w:rsidR="00F62471" w:rsidRDefault="00F62471" w:rsidP="00732330">
      <w:pPr>
        <w:ind w:firstLineChars="202" w:firstLine="606"/>
        <w:rPr>
          <w:ins w:id="57" w:author="User" w:date="2019-04-27T13:30:00Z"/>
          <w:rFonts w:ascii="仿宋" w:eastAsia="仿宋" w:hAnsi="仿宋" w:hint="eastAsia"/>
          <w:sz w:val="30"/>
          <w:szCs w:val="30"/>
        </w:rPr>
      </w:pPr>
    </w:p>
    <w:p w:rsidR="00DC064A" w:rsidRDefault="00DC064A" w:rsidP="00732330">
      <w:pPr>
        <w:ind w:firstLineChars="202" w:firstLine="606"/>
        <w:rPr>
          <w:ins w:id="58" w:author="User" w:date="2019-04-27T13:33:00Z"/>
          <w:rFonts w:ascii="仿宋" w:eastAsia="仿宋" w:hAnsi="仿宋"/>
          <w:sz w:val="30"/>
          <w:szCs w:val="30"/>
        </w:rPr>
      </w:pPr>
      <w:ins w:id="59" w:author="User" w:date="2019-04-27T13:33:00Z">
        <w:r>
          <w:rPr>
            <w:rFonts w:ascii="仿宋" w:eastAsia="仿宋" w:hAnsi="仿宋"/>
            <w:sz w:val="30"/>
            <w:szCs w:val="30"/>
          </w:rPr>
          <w:br w:type="page"/>
        </w:r>
      </w:ins>
    </w:p>
    <w:p w:rsidR="00DC064A" w:rsidRDefault="00DC064A" w:rsidP="00732330">
      <w:pPr>
        <w:ind w:firstLineChars="202" w:firstLine="606"/>
        <w:rPr>
          <w:ins w:id="60" w:author="User" w:date="2019-04-27T13:31:00Z"/>
          <w:rFonts w:ascii="仿宋" w:eastAsia="仿宋" w:hAnsi="仿宋" w:hint="eastAsia"/>
          <w:sz w:val="30"/>
          <w:szCs w:val="30"/>
        </w:rPr>
      </w:pPr>
      <w:ins w:id="61" w:author="User" w:date="2019-04-27T13:31:00Z">
        <w:r>
          <w:rPr>
            <w:rFonts w:ascii="仿宋" w:eastAsia="仿宋" w:hAnsi="仿宋" w:hint="eastAsia"/>
            <w:sz w:val="30"/>
            <w:szCs w:val="30"/>
          </w:rPr>
          <w:lastRenderedPageBreak/>
          <w:t>1892年</w:t>
        </w:r>
        <w:proofErr w:type="gramStart"/>
        <w:r>
          <w:rPr>
            <w:rFonts w:ascii="仿宋" w:eastAsia="仿宋" w:hAnsi="仿宋" w:hint="eastAsia"/>
            <w:sz w:val="30"/>
            <w:szCs w:val="30"/>
          </w:rPr>
          <w:t>余修凤编定远厅志</w:t>
        </w:r>
      </w:ins>
      <w:proofErr w:type="gramEnd"/>
      <w:ins w:id="62" w:author="User" w:date="2019-04-27T13:43:00Z">
        <w:r>
          <w:rPr>
            <w:rFonts w:ascii="仿宋" w:eastAsia="仿宋" w:hAnsi="仿宋" w:hint="eastAsia"/>
            <w:sz w:val="30"/>
            <w:szCs w:val="30"/>
          </w:rPr>
          <w:t>有关</w:t>
        </w:r>
      </w:ins>
      <w:ins w:id="63" w:author="User" w:date="2019-04-27T13:31:00Z">
        <w:r>
          <w:rPr>
            <w:rFonts w:ascii="仿宋" w:eastAsia="仿宋" w:hAnsi="仿宋" w:hint="eastAsia"/>
            <w:sz w:val="30"/>
            <w:szCs w:val="30"/>
          </w:rPr>
          <w:t>归仁里截图</w:t>
        </w:r>
      </w:ins>
    </w:p>
    <w:p w:rsidR="00DC064A" w:rsidRDefault="00DC064A" w:rsidP="00DC064A">
      <w:pPr>
        <w:ind w:firstLineChars="202" w:firstLine="424"/>
        <w:rPr>
          <w:ins w:id="64" w:author="User" w:date="2019-04-27T13:33:00Z"/>
          <w:rFonts w:ascii="仿宋" w:eastAsia="仿宋" w:hAnsi="仿宋" w:hint="eastAsia"/>
          <w:sz w:val="30"/>
          <w:szCs w:val="30"/>
        </w:rPr>
      </w:pPr>
      <w:ins w:id="65" w:author="User" w:date="2019-04-27T13:43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1044575</wp:posOffset>
                  </wp:positionH>
                  <wp:positionV relativeFrom="paragraph">
                    <wp:posOffset>114935</wp:posOffset>
                  </wp:positionV>
                  <wp:extent cx="492125" cy="2933700"/>
                  <wp:effectExtent l="0" t="0" r="22225" b="19050"/>
                  <wp:wrapNone/>
                  <wp:docPr id="7" name="矩形 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92125" cy="29337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id="矩形 7" o:spid="_x0000_s1026" style="position:absolute;left:0;text-align:left;margin-left:82.25pt;margin-top:9.05pt;width:38.75pt;height:23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" fillcolor="#4f81bd [3204]" strokecolor="red" strokeweight="2pt">
                  <v:fill opacity="0"/>
                </v:rect>
              </w:pict>
            </mc:Fallback>
          </mc:AlternateContent>
        </w:r>
      </w:ins>
      <w:ins w:id="66" w:author="User" w:date="2019-04-27T13:31:00Z">
        <w:r>
          <w:rPr>
            <w:noProof/>
          </w:rPr>
          <w:drawing>
            <wp:inline distT="0" distB="0" distL="0" distR="0" wp14:anchorId="518784B7" wp14:editId="00F316B4">
              <wp:extent cx="5274310" cy="3555886"/>
              <wp:effectExtent l="0" t="0" r="2540" b="6985"/>
              <wp:docPr id="6" name="图片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5558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C064A" w:rsidRDefault="00DC064A" w:rsidP="00DC064A">
      <w:pPr>
        <w:ind w:firstLineChars="202" w:firstLine="606"/>
        <w:rPr>
          <w:ins w:id="67" w:author="User" w:date="2019-04-27T13:57:00Z"/>
          <w:rFonts w:ascii="仿宋" w:eastAsia="仿宋" w:hAnsi="仿宋" w:hint="eastAsia"/>
          <w:sz w:val="30"/>
          <w:szCs w:val="30"/>
        </w:rPr>
      </w:pPr>
      <w:ins w:id="68" w:author="User" w:date="2019-04-27T13:33:00Z">
        <w:r>
          <w:rPr>
            <w:rFonts w:ascii="仿宋" w:eastAsia="仿宋" w:hAnsi="仿宋" w:hint="eastAsia"/>
            <w:sz w:val="30"/>
            <w:szCs w:val="30"/>
          </w:rPr>
          <w:t>这里的归仁里的位置</w:t>
        </w:r>
      </w:ins>
      <w:ins w:id="69" w:author="User" w:date="2019-04-27T13:35:00Z">
        <w:r>
          <w:rPr>
            <w:rFonts w:ascii="仿宋" w:eastAsia="仿宋" w:hAnsi="仿宋" w:hint="eastAsia"/>
            <w:sz w:val="30"/>
            <w:szCs w:val="30"/>
          </w:rPr>
          <w:t>指示比较明确，但与西乡县志中所载位置</w:t>
        </w:r>
      </w:ins>
      <w:ins w:id="70" w:author="User" w:date="2019-04-27T13:44:00Z">
        <w:r>
          <w:rPr>
            <w:rFonts w:ascii="仿宋" w:eastAsia="仿宋" w:hAnsi="仿宋" w:hint="eastAsia"/>
            <w:sz w:val="30"/>
            <w:szCs w:val="30"/>
          </w:rPr>
          <w:t>似</w:t>
        </w:r>
      </w:ins>
      <w:ins w:id="71" w:author="User" w:date="2019-04-27T13:35:00Z">
        <w:r>
          <w:rPr>
            <w:rFonts w:ascii="仿宋" w:eastAsia="仿宋" w:hAnsi="仿宋" w:hint="eastAsia"/>
            <w:sz w:val="30"/>
            <w:szCs w:val="30"/>
          </w:rPr>
          <w:t>不一致。</w:t>
        </w:r>
      </w:ins>
    </w:p>
    <w:p w:rsidR="00DC064A" w:rsidRPr="00F62471" w:rsidRDefault="00DC064A" w:rsidP="00DC064A">
      <w:pPr>
        <w:ind w:firstLineChars="202" w:firstLine="606"/>
        <w:rPr>
          <w:rFonts w:ascii="仿宋" w:eastAsia="仿宋" w:hAnsi="仿宋"/>
          <w:sz w:val="30"/>
          <w:szCs w:val="30"/>
        </w:rPr>
      </w:pPr>
      <w:ins w:id="72" w:author="User" w:date="2019-04-27T13:57:00Z">
        <w:r>
          <w:rPr>
            <w:rFonts w:ascii="仿宋" w:eastAsia="仿宋" w:hAnsi="仿宋" w:hint="eastAsia"/>
            <w:sz w:val="30"/>
            <w:szCs w:val="30"/>
          </w:rPr>
          <w:t>从</w:t>
        </w:r>
      </w:ins>
      <w:ins w:id="73" w:author="User" w:date="2019-04-27T13:58:00Z">
        <w:r>
          <w:rPr>
            <w:rFonts w:ascii="仿宋" w:eastAsia="仿宋" w:hAnsi="仿宋" w:hint="eastAsia"/>
            <w:sz w:val="30"/>
            <w:szCs w:val="30"/>
          </w:rPr>
          <w:t>上边这些资料中</w:t>
        </w:r>
      </w:ins>
      <w:ins w:id="74" w:author="User" w:date="2019-04-27T14:00:00Z">
        <w:r>
          <w:rPr>
            <w:rFonts w:ascii="仿宋" w:eastAsia="仿宋" w:hAnsi="仿宋" w:hint="eastAsia"/>
            <w:sz w:val="30"/>
            <w:szCs w:val="30"/>
          </w:rPr>
          <w:t>可看出</w:t>
        </w:r>
      </w:ins>
      <w:ins w:id="75" w:author="User" w:date="2019-04-27T13:58:00Z">
        <w:r>
          <w:rPr>
            <w:rFonts w:ascii="仿宋" w:eastAsia="仿宋" w:hAnsi="仿宋" w:hint="eastAsia"/>
            <w:sz w:val="30"/>
            <w:szCs w:val="30"/>
          </w:rPr>
          <w:t>，在</w:t>
        </w:r>
      </w:ins>
      <w:ins w:id="76" w:author="User" w:date="2019-04-27T13:57:00Z">
        <w:r>
          <w:rPr>
            <w:rFonts w:ascii="仿宋" w:eastAsia="仿宋" w:hAnsi="仿宋" w:hint="eastAsia"/>
            <w:sz w:val="30"/>
            <w:szCs w:val="30"/>
          </w:rPr>
          <w:t>西乡</w:t>
        </w:r>
      </w:ins>
      <w:ins w:id="77" w:author="User" w:date="2019-04-27T13:58:00Z">
        <w:r>
          <w:rPr>
            <w:rFonts w:ascii="仿宋" w:eastAsia="仿宋" w:hAnsi="仿宋" w:hint="eastAsia"/>
            <w:sz w:val="30"/>
            <w:szCs w:val="30"/>
          </w:rPr>
          <w:t>分出</w:t>
        </w:r>
      </w:ins>
      <w:ins w:id="78" w:author="User" w:date="2019-04-27T14:00:00Z">
        <w:r>
          <w:rPr>
            <w:rFonts w:ascii="仿宋" w:eastAsia="仿宋" w:hAnsi="仿宋" w:hint="eastAsia"/>
            <w:sz w:val="30"/>
            <w:szCs w:val="30"/>
          </w:rPr>
          <w:t>定</w:t>
        </w:r>
      </w:ins>
      <w:ins w:id="79" w:author="User" w:date="2019-04-27T14:02:00Z">
        <w:r>
          <w:rPr>
            <w:rFonts w:ascii="仿宋" w:eastAsia="仿宋" w:hAnsi="仿宋" w:hint="eastAsia"/>
            <w:sz w:val="30"/>
            <w:szCs w:val="30"/>
          </w:rPr>
          <w:t>远</w:t>
        </w:r>
      </w:ins>
      <w:ins w:id="80" w:author="User" w:date="2019-04-27T14:00:00Z">
        <w:r>
          <w:rPr>
            <w:rFonts w:ascii="仿宋" w:eastAsia="仿宋" w:hAnsi="仿宋" w:hint="eastAsia"/>
            <w:sz w:val="30"/>
            <w:szCs w:val="30"/>
          </w:rPr>
          <w:t>即</w:t>
        </w:r>
      </w:ins>
      <w:ins w:id="81" w:author="User" w:date="2019-04-27T13:58:00Z">
        <w:r>
          <w:rPr>
            <w:rFonts w:ascii="仿宋" w:eastAsia="仿宋" w:hAnsi="仿宋" w:hint="eastAsia"/>
            <w:sz w:val="30"/>
            <w:szCs w:val="30"/>
          </w:rPr>
          <w:t>镇巴前，有归仁里，</w:t>
        </w:r>
      </w:ins>
      <w:ins w:id="82" w:author="User" w:date="2019-04-27T13:57:00Z">
        <w:r>
          <w:rPr>
            <w:rFonts w:ascii="仿宋" w:eastAsia="仿宋" w:hAnsi="仿宋" w:hint="eastAsia"/>
            <w:sz w:val="30"/>
            <w:szCs w:val="30"/>
          </w:rPr>
          <w:t>在</w:t>
        </w:r>
        <w:proofErr w:type="gramStart"/>
        <w:r>
          <w:rPr>
            <w:rFonts w:ascii="仿宋" w:eastAsia="仿宋" w:hAnsi="仿宋" w:hint="eastAsia"/>
            <w:sz w:val="30"/>
            <w:szCs w:val="30"/>
          </w:rPr>
          <w:t>分出镇</w:t>
        </w:r>
        <w:proofErr w:type="gramEnd"/>
        <w:r>
          <w:rPr>
            <w:rFonts w:ascii="仿宋" w:eastAsia="仿宋" w:hAnsi="仿宋" w:hint="eastAsia"/>
            <w:sz w:val="30"/>
            <w:szCs w:val="30"/>
          </w:rPr>
          <w:t>巴后，</w:t>
        </w:r>
      </w:ins>
      <w:ins w:id="83" w:author="User" w:date="2019-04-27T13:59:00Z">
        <w:r>
          <w:rPr>
            <w:rFonts w:ascii="仿宋" w:eastAsia="仿宋" w:hAnsi="仿宋" w:hint="eastAsia"/>
            <w:sz w:val="30"/>
            <w:szCs w:val="30"/>
          </w:rPr>
          <w:t>西乡和镇巴均有各自的归仁里，</w:t>
        </w:r>
      </w:ins>
      <w:ins w:id="84" w:author="User" w:date="2019-04-27T14:02:00Z">
        <w:r>
          <w:rPr>
            <w:rFonts w:ascii="仿宋" w:eastAsia="仿宋" w:hAnsi="仿宋" w:hint="eastAsia"/>
            <w:sz w:val="30"/>
            <w:szCs w:val="30"/>
          </w:rPr>
          <w:t>这样</w:t>
        </w:r>
      </w:ins>
      <w:ins w:id="85" w:author="User" w:date="2019-04-27T13:59:00Z">
        <w:r>
          <w:rPr>
            <w:rFonts w:ascii="仿宋" w:eastAsia="仿宋" w:hAnsi="仿宋" w:hint="eastAsia"/>
            <w:sz w:val="30"/>
            <w:szCs w:val="30"/>
          </w:rPr>
          <w:t>即</w:t>
        </w:r>
      </w:ins>
      <w:ins w:id="86" w:author="User" w:date="2019-04-27T14:02:00Z">
        <w:r>
          <w:rPr>
            <w:rFonts w:ascii="仿宋" w:eastAsia="仿宋" w:hAnsi="仿宋" w:hint="eastAsia"/>
            <w:sz w:val="30"/>
            <w:szCs w:val="30"/>
          </w:rPr>
          <w:t>出现了</w:t>
        </w:r>
      </w:ins>
      <w:ins w:id="87" w:author="User" w:date="2019-04-27T13:59:00Z">
        <w:r>
          <w:rPr>
            <w:rFonts w:ascii="仿宋" w:eastAsia="仿宋" w:hAnsi="仿宋" w:hint="eastAsia"/>
            <w:sz w:val="30"/>
            <w:szCs w:val="30"/>
          </w:rPr>
          <w:t>三个归仁里</w:t>
        </w:r>
      </w:ins>
      <w:ins w:id="88" w:author="User" w:date="2019-04-27T14:03:00Z">
        <w:r>
          <w:rPr>
            <w:rFonts w:ascii="仿宋" w:eastAsia="仿宋" w:hAnsi="仿宋" w:hint="eastAsia"/>
            <w:sz w:val="30"/>
            <w:szCs w:val="30"/>
          </w:rPr>
          <w:t>名称</w:t>
        </w:r>
      </w:ins>
      <w:ins w:id="89" w:author="User" w:date="2019-04-27T13:59:00Z">
        <w:r>
          <w:rPr>
            <w:rFonts w:ascii="仿宋" w:eastAsia="仿宋" w:hAnsi="仿宋" w:hint="eastAsia"/>
            <w:sz w:val="30"/>
            <w:szCs w:val="30"/>
          </w:rPr>
          <w:t>。</w:t>
        </w:r>
      </w:ins>
      <w:ins w:id="90" w:author="User" w:date="2019-04-27T14:06:00Z">
        <w:r>
          <w:rPr>
            <w:rFonts w:ascii="仿宋" w:eastAsia="仿宋" w:hAnsi="仿宋" w:hint="eastAsia"/>
            <w:sz w:val="30"/>
            <w:szCs w:val="30"/>
          </w:rPr>
          <w:t>尽管</w:t>
        </w:r>
      </w:ins>
      <w:ins w:id="91" w:author="User" w:date="2019-04-27T14:04:00Z">
        <w:r>
          <w:rPr>
            <w:rFonts w:ascii="仿宋" w:eastAsia="仿宋" w:hAnsi="仿宋" w:hint="eastAsia"/>
            <w:sz w:val="30"/>
            <w:szCs w:val="30"/>
          </w:rPr>
          <w:t>原西乡的归仁里目前尚未查到明确的位置</w:t>
        </w:r>
      </w:ins>
      <w:ins w:id="92" w:author="User" w:date="2019-04-27T14:05:00Z">
        <w:r>
          <w:rPr>
            <w:rFonts w:ascii="仿宋" w:eastAsia="仿宋" w:hAnsi="仿宋" w:hint="eastAsia"/>
            <w:sz w:val="30"/>
            <w:szCs w:val="30"/>
          </w:rPr>
          <w:t>，但从这些资料中表明，明、清两朝，在现西乡、镇巴的地</w:t>
        </w:r>
      </w:ins>
      <w:ins w:id="93" w:author="User" w:date="2019-04-27T14:06:00Z">
        <w:r>
          <w:rPr>
            <w:rFonts w:ascii="仿宋" w:eastAsia="仿宋" w:hAnsi="仿宋" w:hint="eastAsia"/>
            <w:sz w:val="30"/>
            <w:szCs w:val="30"/>
          </w:rPr>
          <w:t>域内，是有归仁里的 。</w:t>
        </w:r>
      </w:ins>
    </w:p>
    <w:sectPr w:rsidR="00DC064A" w:rsidRPr="00F624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User" w:date="2019-04-27T11:41:00Z" w:initials="U">
    <w:p w:rsidR="00F62471" w:rsidRDefault="00F62471">
      <w:pPr>
        <w:pStyle w:val="a4"/>
      </w:pPr>
      <w:r>
        <w:rPr>
          <w:rStyle w:val="a3"/>
        </w:rPr>
        <w:annotationRef/>
      </w:r>
      <w:r>
        <w:t>原谱中并没有注明归仁在渔渡，归</w:t>
      </w:r>
      <w:proofErr w:type="gramStart"/>
      <w:r>
        <w:t>仁具体</w:t>
      </w:r>
      <w:proofErr w:type="gramEnd"/>
      <w:r>
        <w:t>位置所在尚需更多佐证材料。</w:t>
      </w:r>
    </w:p>
  </w:comment>
  <w:comment w:id="2" w:author="User" w:date="2019-04-27T14:09:00Z" w:initials="U">
    <w:p w:rsidR="00F62471" w:rsidRDefault="00F62471" w:rsidP="009441E5">
      <w:pPr>
        <w:pStyle w:val="a4"/>
      </w:pPr>
      <w:r>
        <w:rPr>
          <w:rStyle w:val="a3"/>
        </w:rPr>
        <w:annotationRef/>
      </w:r>
      <w:r>
        <w:rPr>
          <w:rFonts w:hint="eastAsia"/>
        </w:rPr>
        <w:t>1683</w:t>
      </w:r>
      <w:r>
        <w:rPr>
          <w:rFonts w:hint="eastAsia"/>
        </w:rPr>
        <w:t>年</w:t>
      </w:r>
      <w:proofErr w:type="gramStart"/>
      <w:r>
        <w:rPr>
          <w:rFonts w:hint="eastAsia"/>
        </w:rPr>
        <w:t>史左编</w:t>
      </w:r>
      <w:proofErr w:type="gramEnd"/>
      <w:r>
        <w:rPr>
          <w:rFonts w:hint="eastAsia"/>
        </w:rPr>
        <w:t>的西乡县志，现存于国家图书馆，</w:t>
      </w:r>
      <w:r>
        <w:rPr>
          <w:rFonts w:hint="eastAsia"/>
        </w:rPr>
        <w:t>1948</w:t>
      </w:r>
      <w:r>
        <w:rPr>
          <w:rFonts w:hint="eastAsia"/>
        </w:rPr>
        <w:t>年薛祥绥编的西乡县志，现存于国家图书馆，还有一</w:t>
      </w:r>
      <w:proofErr w:type="gramStart"/>
      <w:r>
        <w:rPr>
          <w:rFonts w:hint="eastAsia"/>
        </w:rPr>
        <w:t>本未</w:t>
      </w:r>
      <w:proofErr w:type="gramEnd"/>
      <w:r>
        <w:rPr>
          <w:rFonts w:hint="eastAsia"/>
        </w:rPr>
        <w:t>注明编者、年代的西乡县乡土志，现存于陕西省图书馆，这些资料中都记载西乡县有归仁里。</w:t>
      </w:r>
    </w:p>
    <w:p w:rsidR="00F62471" w:rsidRDefault="00F62471" w:rsidP="009441E5">
      <w:pPr>
        <w:pStyle w:val="a4"/>
      </w:pPr>
      <w:r>
        <w:rPr>
          <w:rFonts w:hint="eastAsia"/>
        </w:rPr>
        <w:t>还有</w:t>
      </w:r>
      <w:r>
        <w:rPr>
          <w:rFonts w:hint="eastAsia"/>
        </w:rPr>
        <w:t>1892</w:t>
      </w:r>
      <w:r>
        <w:rPr>
          <w:rFonts w:hint="eastAsia"/>
        </w:rPr>
        <w:t>年</w:t>
      </w:r>
      <w:proofErr w:type="gramStart"/>
      <w:r>
        <w:rPr>
          <w:rFonts w:hint="eastAsia"/>
        </w:rPr>
        <w:t>余修凤</w:t>
      </w:r>
      <w:proofErr w:type="gramEnd"/>
      <w:r>
        <w:rPr>
          <w:rFonts w:hint="eastAsia"/>
        </w:rPr>
        <w:t>编写的定远厅志，现存于国家图书馆，这书里也提到定远厅有归仁里。</w:t>
      </w:r>
    </w:p>
    <w:p w:rsidR="00F62471" w:rsidRDefault="00F62471" w:rsidP="009441E5">
      <w:pPr>
        <w:pStyle w:val="a4"/>
      </w:pPr>
      <w:r>
        <w:t>现存于镇巴县博物馆的发现于</w:t>
      </w:r>
      <w:proofErr w:type="gramStart"/>
      <w:r>
        <w:t>泾</w:t>
      </w:r>
      <w:proofErr w:type="gramEnd"/>
      <w:r>
        <w:t>洋镇安</w:t>
      </w:r>
      <w:proofErr w:type="gramStart"/>
      <w:r>
        <w:t>垭</w:t>
      </w:r>
      <w:proofErr w:type="gramEnd"/>
      <w:r>
        <w:t>村田湾的铁钟，上铸有</w:t>
      </w:r>
      <w:r>
        <w:t>“</w:t>
      </w:r>
      <w:r>
        <w:t>大明国陕西汉中府西乡县归仁里平溪山</w:t>
      </w:r>
      <w:r>
        <w:t>”</w:t>
      </w:r>
      <w:r>
        <w:t>字样，也表明</w:t>
      </w:r>
      <w:r w:rsidR="00DC064A">
        <w:t>明朝时</w:t>
      </w:r>
      <w:r>
        <w:t>西乡县是有归仁里的</w:t>
      </w:r>
      <w:r w:rsidR="00DC064A">
        <w:t>。</w:t>
      </w:r>
    </w:p>
  </w:comment>
  <w:comment w:id="3" w:author="User" w:date="2019-04-27T12:10:00Z" w:initials="U">
    <w:p w:rsidR="00F62471" w:rsidRDefault="00F62471">
      <w:pPr>
        <w:pStyle w:val="a4"/>
      </w:pPr>
      <w:r>
        <w:rPr>
          <w:rStyle w:val="a3"/>
        </w:rPr>
        <w:annotationRef/>
      </w:r>
      <w:r>
        <w:t>这些问题很有道理。但是王应元一生的居住地在哪？谱中是否有明载？</w:t>
      </w:r>
    </w:p>
  </w:comment>
  <w:comment w:id="4" w:author="User" w:date="2019-04-27T12:11:00Z" w:initials="U">
    <w:p w:rsidR="00F62471" w:rsidRDefault="00F62471">
      <w:pPr>
        <w:pStyle w:val="a4"/>
      </w:pPr>
      <w:r>
        <w:rPr>
          <w:rStyle w:val="a3"/>
        </w:rPr>
        <w:annotationRef/>
      </w:r>
      <w:r>
        <w:t>因</w:t>
      </w:r>
      <w:proofErr w:type="gramStart"/>
      <w:r>
        <w:t>归仁属古</w:t>
      </w:r>
      <w:proofErr w:type="gramEnd"/>
      <w:r>
        <w:t>地名，现今采取什么方式来搜索呢？</w:t>
      </w:r>
    </w:p>
  </w:comment>
  <w:comment w:id="5" w:author="User" w:date="2019-04-27T13:48:00Z" w:initials="U">
    <w:p w:rsidR="00F62471" w:rsidRDefault="00F62471">
      <w:pPr>
        <w:pStyle w:val="a4"/>
      </w:pPr>
      <w:r>
        <w:rPr>
          <w:rStyle w:val="a3"/>
        </w:rPr>
        <w:annotationRef/>
      </w:r>
      <w:r w:rsidR="00DC064A">
        <w:rPr>
          <w:rFonts w:hint="eastAsia"/>
        </w:rPr>
        <w:t>隋朝公元</w:t>
      </w:r>
      <w:r>
        <w:rPr>
          <w:rFonts w:hint="eastAsia"/>
        </w:rPr>
        <w:t>589</w:t>
      </w:r>
      <w:r>
        <w:rPr>
          <w:rFonts w:hint="eastAsia"/>
        </w:rPr>
        <w:t>年，</w:t>
      </w:r>
      <w:r w:rsidR="00DC064A">
        <w:rPr>
          <w:rFonts w:hint="eastAsia"/>
        </w:rPr>
        <w:t>早</w:t>
      </w:r>
      <w:proofErr w:type="gramStart"/>
      <w:r>
        <w:rPr>
          <w:rFonts w:hint="eastAsia"/>
        </w:rPr>
        <w:t>啟蛟祖有</w:t>
      </w:r>
      <w:proofErr w:type="gramEnd"/>
      <w:r>
        <w:rPr>
          <w:rFonts w:hint="eastAsia"/>
        </w:rPr>
        <w:t>1000</w:t>
      </w:r>
      <w:r w:rsidR="00DC064A">
        <w:rPr>
          <w:rFonts w:hint="eastAsia"/>
        </w:rPr>
        <w:t>多年</w:t>
      </w:r>
      <w:r>
        <w:rPr>
          <w:rFonts w:hint="eastAsia"/>
        </w:rPr>
        <w:t>，地名是否有变迁？且这是归仁县，并不是归仁里。年代和地名并不是很吻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7694" w:rsidRDefault="000D7694" w:rsidP="00F62471">
      <w:r>
        <w:separator/>
      </w:r>
    </w:p>
  </w:endnote>
  <w:endnote w:type="continuationSeparator" w:id="0">
    <w:p w:rsidR="000D7694" w:rsidRDefault="000D7694" w:rsidP="00F62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7694" w:rsidRDefault="000D7694" w:rsidP="00F62471">
      <w:r>
        <w:separator/>
      </w:r>
    </w:p>
  </w:footnote>
  <w:footnote w:type="continuationSeparator" w:id="0">
    <w:p w:rsidR="000D7694" w:rsidRDefault="000D7694" w:rsidP="00F624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1E5"/>
    <w:rsid w:val="000D7694"/>
    <w:rsid w:val="00260EC0"/>
    <w:rsid w:val="00732330"/>
    <w:rsid w:val="009441E5"/>
    <w:rsid w:val="009E3BF7"/>
    <w:rsid w:val="00C54FD6"/>
    <w:rsid w:val="00DC064A"/>
    <w:rsid w:val="00F62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441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441E5"/>
    <w:rPr>
      <w:b/>
      <w:bCs/>
      <w:kern w:val="44"/>
      <w:sz w:val="44"/>
      <w:szCs w:val="44"/>
    </w:rPr>
  </w:style>
  <w:style w:type="character" w:styleId="a3">
    <w:name w:val="annotation reference"/>
    <w:basedOn w:val="a0"/>
    <w:uiPriority w:val="99"/>
    <w:semiHidden/>
    <w:unhideWhenUsed/>
    <w:rsid w:val="009441E5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9441E5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9441E5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9441E5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9441E5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9441E5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441E5"/>
    <w:rPr>
      <w:sz w:val="18"/>
      <w:szCs w:val="18"/>
    </w:rPr>
  </w:style>
  <w:style w:type="paragraph" w:styleId="a7">
    <w:name w:val="List Paragraph"/>
    <w:basedOn w:val="a"/>
    <w:uiPriority w:val="34"/>
    <w:qFormat/>
    <w:rsid w:val="009441E5"/>
    <w:pPr>
      <w:ind w:firstLineChars="200" w:firstLine="420"/>
    </w:pPr>
  </w:style>
  <w:style w:type="paragraph" w:styleId="a8">
    <w:name w:val="header"/>
    <w:basedOn w:val="a"/>
    <w:link w:val="Char2"/>
    <w:uiPriority w:val="99"/>
    <w:unhideWhenUsed/>
    <w:rsid w:val="00F624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F62471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F624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F6247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441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441E5"/>
    <w:rPr>
      <w:b/>
      <w:bCs/>
      <w:kern w:val="44"/>
      <w:sz w:val="44"/>
      <w:szCs w:val="44"/>
    </w:rPr>
  </w:style>
  <w:style w:type="character" w:styleId="a3">
    <w:name w:val="annotation reference"/>
    <w:basedOn w:val="a0"/>
    <w:uiPriority w:val="99"/>
    <w:semiHidden/>
    <w:unhideWhenUsed/>
    <w:rsid w:val="009441E5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9441E5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9441E5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9441E5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9441E5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9441E5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441E5"/>
    <w:rPr>
      <w:sz w:val="18"/>
      <w:szCs w:val="18"/>
    </w:rPr>
  </w:style>
  <w:style w:type="paragraph" w:styleId="a7">
    <w:name w:val="List Paragraph"/>
    <w:basedOn w:val="a"/>
    <w:uiPriority w:val="34"/>
    <w:qFormat/>
    <w:rsid w:val="009441E5"/>
    <w:pPr>
      <w:ind w:firstLineChars="200" w:firstLine="420"/>
    </w:pPr>
  </w:style>
  <w:style w:type="paragraph" w:styleId="a8">
    <w:name w:val="header"/>
    <w:basedOn w:val="a"/>
    <w:link w:val="Char2"/>
    <w:uiPriority w:val="99"/>
    <w:unhideWhenUsed/>
    <w:rsid w:val="00F624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F62471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F624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F6247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7</Pages>
  <Words>143</Words>
  <Characters>821</Characters>
  <Application>Microsoft Office Word</Application>
  <DocSecurity>0</DocSecurity>
  <Lines>6</Lines>
  <Paragraphs>1</Paragraphs>
  <ScaleCrop>false</ScaleCrop>
  <Company>China</Company>
  <LinksUpToDate>false</LinksUpToDate>
  <CharactersWithSpaces>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dcterms:created xsi:type="dcterms:W3CDTF">2019-04-27T03:17:00Z</dcterms:created>
  <dcterms:modified xsi:type="dcterms:W3CDTF">2019-04-27T06:10:00Z</dcterms:modified>
</cp:coreProperties>
</file>